
<file path=[Content_Types].xml><?xml version="1.0" encoding="utf-8"?>
<Types xmlns="http://schemas.openxmlformats.org/package/2006/content-types">
  <Default Extension="rels" ContentType="application/vnd.openxmlformats-package.relationships+xml"/>
  <Default Extension="xml" ContentType="application/xml"/>
  <Default Extension="ti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4E7E958" w14:textId="77777777" w:rsidR="00AD2FCC" w:rsidRDefault="0006474F">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rPr>
          <w:rFonts w:cs="Helvetica"/>
          <w:b/>
          <w:i/>
          <w:sz w:val="32"/>
          <w:szCs w:val="32"/>
        </w:rPr>
      </w:pPr>
      <w:r>
        <w:rPr>
          <w:rFonts w:cs="Helvetica"/>
          <w:b/>
          <w:i/>
          <w:sz w:val="32"/>
          <w:szCs w:val="32"/>
        </w:rPr>
        <w:t>FIFI-LS Recipe:</w:t>
      </w:r>
    </w:p>
    <w:p w14:paraId="7FEFB82C" w14:textId="77777777" w:rsidR="00AD2FCC" w:rsidRDefault="0006474F">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rPr>
          <w:rFonts w:cs="Helvetica"/>
          <w:b/>
          <w:i/>
          <w:sz w:val="32"/>
          <w:szCs w:val="32"/>
        </w:rPr>
      </w:pPr>
      <w:r>
        <w:rPr>
          <w:rFonts w:cs="Helvetica"/>
          <w:b/>
          <w:i/>
          <w:sz w:val="32"/>
          <w:szCs w:val="32"/>
        </w:rPr>
        <w:t>Basic Cube Analysis using SOSPEX</w:t>
      </w:r>
    </w:p>
    <w:p w14:paraId="2A795CB5" w14:textId="77777777" w:rsidR="00AD2FCC" w:rsidRDefault="00AD2FC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rPr>
          <w:rFonts w:cs="Helvetica"/>
        </w:rPr>
      </w:pPr>
    </w:p>
    <w:p w14:paraId="0CE654D0" w14:textId="77777777" w:rsidR="00AD2FCC" w:rsidRDefault="0006474F">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rPr>
          <w:rFonts w:cs="Helvetica"/>
          <w:b/>
          <w:u w:val="single"/>
        </w:rPr>
      </w:pPr>
      <w:r>
        <w:rPr>
          <w:rFonts w:cs="Helvetica"/>
          <w:b/>
          <w:u w:val="single"/>
        </w:rPr>
        <w:t>Prerequisites:</w:t>
      </w:r>
    </w:p>
    <w:p w14:paraId="7B5066DB" w14:textId="77777777" w:rsidR="00AD2FCC" w:rsidRDefault="0006474F">
      <w:pPr>
        <w:numPr>
          <w:ilvl w:val="0"/>
          <w:numId w:val="4"/>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pPr>
      <w:r>
        <w:rPr>
          <w:rFonts w:cs="Helvetica"/>
        </w:rPr>
        <w:t xml:space="preserve">Download and install SOSPEX from </w:t>
      </w:r>
      <w:proofErr w:type="spellStart"/>
      <w:r>
        <w:rPr>
          <w:rFonts w:cs="Helvetica"/>
        </w:rPr>
        <w:t>github</w:t>
      </w:r>
      <w:proofErr w:type="spellEnd"/>
      <w:r>
        <w:rPr>
          <w:rFonts w:cs="Helvetica"/>
        </w:rPr>
        <w:t xml:space="preserve"> (</w:t>
      </w:r>
      <w:hyperlink r:id="rId7">
        <w:r>
          <w:rPr>
            <w:rStyle w:val="InternetLink"/>
            <w:rFonts w:cs="Helvetica"/>
          </w:rPr>
          <w:t>https://github.com/darioflute/sospex/blob/master/README.md</w:t>
        </w:r>
      </w:hyperlink>
      <w:r>
        <w:rPr>
          <w:rFonts w:cs="Helvetica"/>
        </w:rPr>
        <w:t>)</w:t>
      </w:r>
    </w:p>
    <w:p w14:paraId="5686E1B5" w14:textId="77777777" w:rsidR="00AD2FCC" w:rsidRDefault="0006474F">
      <w:pPr>
        <w:numPr>
          <w:ilvl w:val="0"/>
          <w:numId w:val="4"/>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rPr>
          <w:rFonts w:cs="Helvetica"/>
        </w:rPr>
      </w:pPr>
      <w:r>
        <w:rPr>
          <w:rFonts w:cs="Helvetica"/>
        </w:rPr>
        <w:t xml:space="preserve">Download your </w:t>
      </w:r>
      <w:r>
        <w:rPr>
          <w:rFonts w:cs="Helvetica"/>
          <w:i/>
        </w:rPr>
        <w:t>Level 4</w:t>
      </w:r>
      <w:r>
        <w:rPr>
          <w:rFonts w:cs="Helvetica"/>
        </w:rPr>
        <w:t xml:space="preserve"> (fully resampled, “WXY”) data from the DCS archive.</w:t>
      </w:r>
    </w:p>
    <w:p w14:paraId="0F8DCA3A" w14:textId="77777777" w:rsidR="00AD2FCC" w:rsidRDefault="0006474F">
      <w:pPr>
        <w:numPr>
          <w:ilvl w:val="0"/>
          <w:numId w:val="4"/>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rPr>
          <w:rFonts w:cs="Helvetica"/>
        </w:rPr>
      </w:pPr>
      <w:commentRangeStart w:id="0"/>
      <w:r>
        <w:rPr>
          <w:rFonts w:cs="Helvetica"/>
        </w:rPr>
        <w:t xml:space="preserve">You can also use the following sample data if </w:t>
      </w:r>
      <w:r>
        <w:rPr>
          <w:rFonts w:cs="Helvetica"/>
        </w:rPr>
        <w:t>you just want to explore the capabilities of SOSPEX.</w:t>
      </w:r>
      <w:commentRangeEnd w:id="0"/>
      <w:r>
        <w:commentReference w:id="0"/>
      </w:r>
    </w:p>
    <w:p w14:paraId="4D93D502" w14:textId="77777777" w:rsidR="00AD2FCC" w:rsidRDefault="0006474F">
      <w:pPr>
        <w:pStyle w:val="ListParagraph"/>
        <w:numPr>
          <w:ilvl w:val="0"/>
          <w:numId w:val="4"/>
        </w:numPr>
        <w:tabs>
          <w:tab w:val="left" w:pos="940"/>
          <w:tab w:val="left" w:pos="1440"/>
          <w:tab w:val="left" w:pos="2160"/>
          <w:tab w:val="left" w:pos="2880"/>
          <w:tab w:val="left" w:pos="3600"/>
          <w:tab w:val="left" w:pos="4320"/>
          <w:tab w:val="left" w:pos="5040"/>
          <w:tab w:val="left" w:pos="5760"/>
          <w:tab w:val="left" w:pos="6480"/>
          <w:tab w:val="left" w:pos="7200"/>
          <w:tab w:val="left" w:pos="7920"/>
          <w:tab w:val="left" w:pos="8640"/>
        </w:tabs>
        <w:rPr>
          <w:rFonts w:cs="Helvetica"/>
        </w:rPr>
      </w:pPr>
      <w:r>
        <w:rPr>
          <w:rFonts w:cs="Helvetica"/>
        </w:rPr>
        <w:t xml:space="preserve">Look up </w:t>
      </w:r>
      <w:ins w:id="1" w:author="Unknown Author" w:date="2018-09-24T18:52:00Z">
        <w:r>
          <w:rPr>
            <w:rFonts w:cs="Helvetica"/>
          </w:rPr>
          <w:t xml:space="preserve">spectral </w:t>
        </w:r>
      </w:ins>
      <w:r>
        <w:rPr>
          <w:rFonts w:cs="Helvetica"/>
        </w:rPr>
        <w:t>resolution for line(s) of interest from FIFI-LS Observers Handbook.</w:t>
      </w:r>
    </w:p>
    <w:p w14:paraId="3B5F8192" w14:textId="77777777" w:rsidR="00AD2FCC" w:rsidRDefault="00AD2FC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rPr>
          <w:rFonts w:cs="Helvetica"/>
          <w:b/>
        </w:rPr>
      </w:pPr>
    </w:p>
    <w:p w14:paraId="59FAA1B1" w14:textId="77777777" w:rsidR="00AD2FCC" w:rsidDel="00A201E6" w:rsidRDefault="0006474F">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rPr>
          <w:del w:id="2" w:author="Microsoft Office User" w:date="2018-09-25T11:09:00Z"/>
          <w:rFonts w:cs="Helvetica"/>
        </w:rPr>
      </w:pPr>
      <w:r>
        <w:rPr>
          <w:rFonts w:cs="Helvetica"/>
        </w:rPr>
        <w:t>For this example, we will use the [CII] observations of M82 (red channel, ~158 µm</w:t>
      </w:r>
      <w:ins w:id="3" w:author="Unknown Author" w:date="2018-09-24T18:49:00Z">
        <w:r>
          <w:rPr>
            <w:rFonts w:cs="Helvetica"/>
          </w:rPr>
          <w:t xml:space="preserve">, </w:t>
        </w:r>
      </w:ins>
      <w:ins w:id="4" w:author="Microsoft Office User" w:date="2018-09-25T11:09:00Z">
        <w:r w:rsidR="00A201E6">
          <w:rPr>
            <w:rFonts w:cs="Helvetica"/>
          </w:rPr>
          <w:t>multi-flight level 4 product).</w:t>
        </w:r>
      </w:ins>
      <w:ins w:id="5" w:author="Unknown Author" w:date="2018-09-24T18:49:00Z">
        <w:del w:id="6" w:author="Microsoft Office User" w:date="2018-09-25T11:09:00Z">
          <w:r w:rsidDel="00A201E6">
            <w:rPr>
              <w:rFonts w:cs="Helvetica"/>
            </w:rPr>
            <w:delText xml:space="preserve">project </w:delText>
          </w:r>
        </w:del>
      </w:ins>
      <w:ins w:id="7" w:author="Unknown Author" w:date="2018-09-24T18:50:00Z">
        <w:del w:id="8" w:author="Microsoft Office User" w:date="2018-09-25T11:09:00Z">
          <w:r w:rsidDel="00A201E6">
            <w:rPr>
              <w:rFonts w:cs="Helvetica"/>
            </w:rPr>
            <w:delText>85</w:delText>
          </w:r>
        </w:del>
      </w:ins>
      <w:ins w:id="9" w:author="Unknown Author" w:date="2018-09-24T18:52:00Z">
        <w:del w:id="10" w:author="Microsoft Office User" w:date="2018-09-25T11:09:00Z">
          <w:r w:rsidDel="00A201E6">
            <w:rPr>
              <w:rFonts w:cs="Helvetica"/>
            </w:rPr>
            <w:delText>_0005, PI Randolf Kle</w:delText>
          </w:r>
          <w:r w:rsidDel="00A201E6">
            <w:rPr>
              <w:rFonts w:cs="Helvetica"/>
            </w:rPr>
            <w:delText>in</w:delText>
          </w:r>
        </w:del>
      </w:ins>
      <w:del w:id="11" w:author="Microsoft Office User" w:date="2018-09-25T11:09:00Z">
        <w:r w:rsidDel="00A201E6">
          <w:rPr>
            <w:rFonts w:cs="Helvetica"/>
          </w:rPr>
          <w:delText>).</w:delText>
        </w:r>
      </w:del>
    </w:p>
    <w:p w14:paraId="7F19F377" w14:textId="77777777" w:rsidR="00AD2FCC" w:rsidRDefault="00AD2FC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rPr>
          <w:rFonts w:cs="Helvetica"/>
        </w:rPr>
      </w:pPr>
    </w:p>
    <w:p w14:paraId="219E1937" w14:textId="77777777" w:rsidR="00AD2FCC" w:rsidRDefault="0006474F">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pPr>
      <w:r>
        <w:rPr>
          <w:rFonts w:cs="Helvetica"/>
        </w:rPr>
        <w:t>Once SOSPEX is started (see README with distribution), a two panel GUI should open with the following buttons in the lower right panel:</w:t>
      </w:r>
      <w:del w:id="12" w:author="Microsoft Office User" w:date="2018-09-25T11:10:00Z">
        <w:r w:rsidDel="00A201E6">
          <w:rPr>
            <w:rFonts w:cs="Helvetica"/>
            <w:b/>
          </w:rPr>
          <w:delText xml:space="preserve"> </w:delText>
        </w:r>
        <w:r w:rsidDel="00A201E6">
          <w:rPr>
            <w:rFonts w:cs="Helvetica"/>
            <w:b/>
            <w:i/>
          </w:rPr>
          <w:delText xml:space="preserve">File Open, </w:delText>
        </w:r>
        <w:r w:rsidDel="00A201E6">
          <w:rPr>
            <w:b/>
            <w:i/>
            <w:color w:val="000000" w:themeColor="text1"/>
          </w:rPr>
          <w:delText>Tutorials, Issues (bug report/feature request/etc), Apertures, Exit, and Status Bar</w:delText>
        </w:r>
        <w:r w:rsidDel="00A201E6">
          <w:rPr>
            <w:b/>
            <w:i/>
            <w:color w:val="000000" w:themeColor="text1"/>
          </w:rPr>
          <w:delText>.</w:delText>
        </w:r>
      </w:del>
      <w:ins w:id="13" w:author="Unknown Author" w:date="2018-09-24T18:52:00Z">
        <w:r>
          <w:rPr>
            <w:rFonts w:ascii="Calibri" w:hAnsi="Calibri"/>
            <w:b/>
            <w:i/>
            <w:color w:val="000000" w:themeColor="text1"/>
          </w:rPr>
          <w:t xml:space="preserve"> </w:t>
        </w:r>
        <w:r>
          <w:rPr>
            <w:rFonts w:ascii="Calibri" w:hAnsi="Calibri" w:cs="Helvetica"/>
            <w:b/>
            <w:i/>
            <w:color w:val="000000" w:themeColor="text1"/>
          </w:rPr>
          <w:t xml:space="preserve">Load, Reload, Help, Report Issue, Choose aperture, exit, </w:t>
        </w:r>
      </w:ins>
      <w:ins w:id="14" w:author="Microsoft Office User" w:date="2018-09-25T11:10:00Z">
        <w:r w:rsidR="00A201E6">
          <w:rPr>
            <w:rFonts w:ascii="Calibri" w:hAnsi="Calibri" w:cs="Helvetica"/>
            <w:b/>
            <w:i/>
            <w:color w:val="000000" w:themeColor="text1"/>
          </w:rPr>
          <w:t xml:space="preserve">and </w:t>
        </w:r>
      </w:ins>
      <w:ins w:id="15" w:author="Unknown Author" w:date="2018-09-24T18:52:00Z">
        <w:r>
          <w:rPr>
            <w:rFonts w:ascii="Calibri" w:hAnsi="Calibri" w:cs="Helvetica"/>
            <w:b/>
            <w:i/>
            <w:color w:val="000000" w:themeColor="text1"/>
          </w:rPr>
          <w:t>status Bar</w:t>
        </w:r>
      </w:ins>
      <w:ins w:id="16" w:author="Unknown Author" w:date="2018-09-24T18:53:00Z">
        <w:r>
          <w:rPr>
            <w:rFonts w:ascii="Calibri" w:hAnsi="Calibri" w:cs="Helvetica"/>
            <w:b/>
            <w:i/>
            <w:color w:val="000000" w:themeColor="text1"/>
          </w:rPr>
          <w:t>.</w:t>
        </w:r>
      </w:ins>
    </w:p>
    <w:p w14:paraId="493A058F" w14:textId="77777777" w:rsidR="00AD2FCC" w:rsidRDefault="00AD2FCC">
      <w:pPr>
        <w:rPr>
          <w:b/>
          <w:color w:val="000000" w:themeColor="text1"/>
        </w:rPr>
      </w:pPr>
    </w:p>
    <w:p w14:paraId="51F409BA" w14:textId="77777777" w:rsidR="00AD2FCC" w:rsidRDefault="0006474F">
      <w:pPr>
        <w:rPr>
          <w:rFonts w:cs="Helvetica"/>
        </w:rPr>
      </w:pPr>
      <w:r>
        <w:rPr>
          <w:rFonts w:cs="Helvetica"/>
        </w:rPr>
        <w:t xml:space="preserve">Tutorials are available by clicking on the </w:t>
      </w:r>
      <w:r>
        <w:rPr>
          <w:rFonts w:cs="Helvetica"/>
          <w:b/>
          <w:i/>
        </w:rPr>
        <w:t>Tutorials</w:t>
      </w:r>
      <w:r>
        <w:rPr>
          <w:rFonts w:cs="Helvetica"/>
        </w:rPr>
        <w:t xml:space="preserve"> button (question mark icon below the </w:t>
      </w:r>
      <w:proofErr w:type="gramStart"/>
      <w:r>
        <w:rPr>
          <w:rFonts w:cs="Helvetica"/>
        </w:rPr>
        <w:t>right hand</w:t>
      </w:r>
      <w:proofErr w:type="gramEnd"/>
      <w:r>
        <w:rPr>
          <w:rFonts w:cs="Helvetica"/>
        </w:rPr>
        <w:t xml:space="preserve"> panel, on the left) or via </w:t>
      </w:r>
      <w:r>
        <w:rPr>
          <w:rFonts w:cs="Helvetica"/>
          <w:b/>
          <w:i/>
        </w:rPr>
        <w:t xml:space="preserve">Help </w:t>
      </w:r>
      <w:r>
        <w:rPr>
          <w:rFonts w:ascii="Wingdings" w:eastAsia="Wingdings" w:hAnsi="Wingdings" w:cs="Wingdings"/>
          <w:b/>
          <w:i/>
          <w:color w:val="000000" w:themeColor="text1"/>
        </w:rPr>
        <w:t></w:t>
      </w:r>
      <w:r>
        <w:rPr>
          <w:b/>
          <w:i/>
          <w:color w:val="000000" w:themeColor="text1"/>
        </w:rPr>
        <w:t xml:space="preserve"> Tutorials</w:t>
      </w:r>
      <w:r>
        <w:rPr>
          <w:color w:val="000000" w:themeColor="text1"/>
        </w:rPr>
        <w:t xml:space="preserve"> on the menu system.</w:t>
      </w:r>
      <w:r>
        <w:rPr>
          <w:rFonts w:cs="Helvetica"/>
        </w:rPr>
        <w:t xml:space="preserve"> You may want to step </w:t>
      </w:r>
      <w:r>
        <w:rPr>
          <w:rFonts w:cs="Helvetica"/>
        </w:rPr>
        <w:t>through some of the tutorials to familiarize yourself with the GUI.</w:t>
      </w:r>
    </w:p>
    <w:p w14:paraId="1A26090D" w14:textId="77777777" w:rsidR="00AD2FCC" w:rsidRDefault="00AD2FC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rPr>
          <w:rFonts w:ascii="Helvetica" w:hAnsi="Helvetica" w:cs="Helvetica"/>
        </w:rPr>
      </w:pPr>
    </w:p>
    <w:p w14:paraId="40360174" w14:textId="77777777" w:rsidR="00AD2FCC" w:rsidRDefault="0006474F">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rPr>
          <w:rFonts w:cs="Helvetica"/>
          <w:b/>
          <w:bCs/>
          <w:u w:val="single"/>
        </w:rPr>
      </w:pPr>
      <w:r>
        <w:rPr>
          <w:rFonts w:cs="Helvetica"/>
          <w:b/>
          <w:bCs/>
          <w:u w:val="single"/>
        </w:rPr>
        <w:t>Inspecting the Cube</w:t>
      </w:r>
    </w:p>
    <w:p w14:paraId="72E28EC9" w14:textId="77777777" w:rsidR="00AD2FCC" w:rsidRDefault="00AD2FC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rPr>
          <w:rFonts w:cs="Helvetica"/>
        </w:rPr>
      </w:pPr>
    </w:p>
    <w:p w14:paraId="788CB871" w14:textId="77777777" w:rsidR="00AD2FCC" w:rsidRDefault="0006474F">
      <w:p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rPr>
          <w:rFonts w:cs="Helvetica"/>
        </w:rPr>
      </w:pPr>
      <w:r>
        <w:rPr>
          <w:rFonts w:cs="Helvetica"/>
        </w:rPr>
        <w:t xml:space="preserve">Load your cube using </w:t>
      </w:r>
      <w:r>
        <w:rPr>
          <w:rFonts w:cs="Helvetica"/>
          <w:b/>
          <w:i/>
        </w:rPr>
        <w:t xml:space="preserve">File </w:t>
      </w:r>
      <w:r>
        <w:rPr>
          <w:rFonts w:ascii="Wingdings" w:eastAsia="Wingdings" w:hAnsi="Wingdings" w:cs="Wingdings"/>
          <w:b/>
          <w:i/>
          <w:color w:val="000000" w:themeColor="text1"/>
        </w:rPr>
        <w:t></w:t>
      </w:r>
      <w:r>
        <w:rPr>
          <w:rFonts w:cs="Helvetica"/>
          <w:b/>
          <w:i/>
        </w:rPr>
        <w:t xml:space="preserve"> Open Cube </w:t>
      </w:r>
      <w:r>
        <w:rPr>
          <w:color w:val="000000" w:themeColor="text1"/>
        </w:rPr>
        <w:t xml:space="preserve">(or the file open button – folder icon below the </w:t>
      </w:r>
      <w:proofErr w:type="gramStart"/>
      <w:r>
        <w:rPr>
          <w:color w:val="000000" w:themeColor="text1"/>
        </w:rPr>
        <w:t>right hand</w:t>
      </w:r>
      <w:proofErr w:type="gramEnd"/>
      <w:r>
        <w:rPr>
          <w:color w:val="000000" w:themeColor="text1"/>
        </w:rPr>
        <w:t xml:space="preserve"> panel, on the left)</w:t>
      </w:r>
      <w:r>
        <w:rPr>
          <w:rFonts w:cs="Helvetica"/>
        </w:rPr>
        <w:t xml:space="preserve">:  </w:t>
      </w:r>
    </w:p>
    <w:p w14:paraId="498CB7F8" w14:textId="77777777" w:rsidR="00AD2FCC" w:rsidRDefault="0006474F">
      <w:r>
        <w:rPr>
          <w:noProof/>
        </w:rPr>
        <w:drawing>
          <wp:inline distT="0" distB="6350" distL="0" distR="0" wp14:anchorId="0C5D360E" wp14:editId="6EEF6E9B">
            <wp:extent cx="5805805" cy="3270885"/>
            <wp:effectExtent l="0" t="0" r="0" b="0"/>
            <wp:docPr id="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4"/>
                    <pic:cNvPicPr>
                      <a:picLocks noChangeAspect="1" noChangeArrowheads="1"/>
                    </pic:cNvPicPr>
                  </pic:nvPicPr>
                  <pic:blipFill>
                    <a:blip r:embed="rId11"/>
                    <a:stretch>
                      <a:fillRect/>
                    </a:stretch>
                  </pic:blipFill>
                  <pic:spPr bwMode="auto">
                    <a:xfrm>
                      <a:off x="0" y="0"/>
                      <a:ext cx="5805805" cy="3270885"/>
                    </a:xfrm>
                    <a:prstGeom prst="rect">
                      <a:avLst/>
                    </a:prstGeom>
                  </pic:spPr>
                </pic:pic>
              </a:graphicData>
            </a:graphic>
          </wp:inline>
        </w:drawing>
      </w:r>
    </w:p>
    <w:p w14:paraId="367A74BE" w14:textId="77777777" w:rsidR="00AD2FCC" w:rsidRDefault="00AD2FCC"/>
    <w:p w14:paraId="12DD7A16" w14:textId="77777777" w:rsidR="00AD2FCC" w:rsidRDefault="0006474F">
      <w:r>
        <w:t xml:space="preserve">The left panel should have three </w:t>
      </w:r>
      <w:r>
        <w:t>tabs:</w:t>
      </w:r>
    </w:p>
    <w:p w14:paraId="55A16865" w14:textId="77777777" w:rsidR="00AD2FCC" w:rsidRDefault="0006474F">
      <w:pPr>
        <w:pStyle w:val="ListParagraph"/>
        <w:numPr>
          <w:ilvl w:val="0"/>
          <w:numId w:val="1"/>
        </w:numPr>
      </w:pPr>
      <w:r>
        <w:rPr>
          <w:b/>
          <w:i/>
        </w:rPr>
        <w:t>F</w:t>
      </w:r>
      <w:r>
        <w:t>:  median flux per spatial pixel over all spectral channels (</w:t>
      </w:r>
      <w:proofErr w:type="spellStart"/>
      <w:r>
        <w:t>Jy</w:t>
      </w:r>
      <w:proofErr w:type="spellEnd"/>
      <w:r>
        <w:t>, with telluric correction)</w:t>
      </w:r>
    </w:p>
    <w:p w14:paraId="2C2ED2B2" w14:textId="77777777" w:rsidR="00AD2FCC" w:rsidDel="00D55980" w:rsidRDefault="0006474F" w:rsidP="00D55980">
      <w:pPr>
        <w:pStyle w:val="ListParagraph"/>
        <w:numPr>
          <w:ilvl w:val="0"/>
          <w:numId w:val="1"/>
        </w:numPr>
        <w:rPr>
          <w:del w:id="17" w:author="Microsoft Office User" w:date="2018-09-25T11:17:00Z"/>
        </w:rPr>
        <w:pPrChange w:id="18" w:author="Microsoft Office User" w:date="2018-09-25T11:17:00Z">
          <w:pPr>
            <w:pStyle w:val="ListParagraph"/>
            <w:numPr>
              <w:numId w:val="1"/>
            </w:numPr>
            <w:ind w:hanging="360"/>
          </w:pPr>
        </w:pPrChange>
      </w:pPr>
      <w:r>
        <w:rPr>
          <w:b/>
          <w:i/>
        </w:rPr>
        <w:t>F</w:t>
      </w:r>
      <w:r>
        <w:rPr>
          <w:b/>
          <w:i/>
          <w:vertAlign w:val="subscript"/>
        </w:rPr>
        <w:t>U</w:t>
      </w:r>
      <w:r>
        <w:t>:  median flux per spatial pixel over all spectral channels (</w:t>
      </w:r>
      <w:proofErr w:type="spellStart"/>
      <w:r>
        <w:t>Jy</w:t>
      </w:r>
      <w:proofErr w:type="spellEnd"/>
      <w:r>
        <w:t xml:space="preserve">, </w:t>
      </w:r>
      <w:r>
        <w:rPr>
          <w:i/>
        </w:rPr>
        <w:t>without</w:t>
      </w:r>
      <w:r>
        <w:t xml:space="preserve"> telluric correction)</w:t>
      </w:r>
    </w:p>
    <w:p w14:paraId="1B55AEA3" w14:textId="77777777" w:rsidR="00AD2FCC" w:rsidRDefault="0006474F" w:rsidP="00D55980">
      <w:pPr>
        <w:pStyle w:val="ListParagraph"/>
        <w:numPr>
          <w:ilvl w:val="0"/>
          <w:numId w:val="1"/>
        </w:numPr>
        <w:rPr>
          <w:rFonts w:ascii="Tahoma" w:hAnsi="Tahoma"/>
          <w:color w:val="000000"/>
          <w:sz w:val="20"/>
        </w:rPr>
        <w:pPrChange w:id="19" w:author="Microsoft Office User" w:date="2018-09-25T11:17:00Z">
          <w:pPr>
            <w:pStyle w:val="ListParagraph"/>
            <w:ind w:left="1440"/>
          </w:pPr>
        </w:pPrChange>
      </w:pPr>
      <w:ins w:id="20" w:author="Unknown Author" w:date="2018-09-24T18:54:00Z">
        <w:del w:id="21" w:author="Microsoft Office User" w:date="2018-09-25T11:17:00Z">
          <w:r w:rsidDel="00D55980">
            <w:rPr>
              <w:rFonts w:ascii="Tahoma" w:hAnsi="Tahoma"/>
              <w:color w:val="000000"/>
              <w:sz w:val="20"/>
            </w:rPr>
            <w:delText xml:space="preserve">[ </w:delText>
          </w:r>
          <w:r w:rsidDel="00D55980">
            <w:rPr>
              <w:rFonts w:ascii="Tahoma" w:hAnsi="Tahoma"/>
              <w:i/>
              <w:iCs/>
              <w:color w:val="000000"/>
              <w:sz w:val="20"/>
            </w:rPr>
            <w:delText>for in F and Fu: the unit is said to be Jy, but shouldn't that be a flux density in Jy/spatial resolution? or is the area of the spatial resolution unit (which must be a bit different from the area of the pixel) already included? (since Jy is equivalent to</w:delText>
          </w:r>
          <w:r w:rsidDel="00D55980">
            <w:rPr>
              <w:rFonts w:ascii="Tahoma" w:hAnsi="Tahoma"/>
              <w:i/>
              <w:iCs/>
              <w:color w:val="000000"/>
              <w:sz w:val="20"/>
            </w:rPr>
            <w:delText xml:space="preserve"> W/m2/Hz). </w:delText>
          </w:r>
          <w:r w:rsidDel="00D55980">
            <w:rPr>
              <w:rFonts w:ascii="Tahoma" w:hAnsi="Tahoma"/>
              <w:color w:val="000000"/>
              <w:sz w:val="20"/>
            </w:rPr>
            <w:delText>]</w:delText>
          </w:r>
        </w:del>
      </w:ins>
    </w:p>
    <w:p w14:paraId="411970FE" w14:textId="77777777" w:rsidR="00AD2FCC" w:rsidRDefault="0006474F">
      <w:pPr>
        <w:pStyle w:val="ListParagraph"/>
        <w:numPr>
          <w:ilvl w:val="0"/>
          <w:numId w:val="1"/>
        </w:numPr>
      </w:pPr>
      <w:r>
        <w:rPr>
          <w:b/>
          <w:i/>
        </w:rPr>
        <w:t>E</w:t>
      </w:r>
      <w:r>
        <w:t xml:space="preserve">:  exposure map in seconds per spatial pixel </w:t>
      </w:r>
    </w:p>
    <w:p w14:paraId="08108895" w14:textId="77777777" w:rsidR="00AD2FCC" w:rsidRDefault="00AD2FCC"/>
    <w:p w14:paraId="7D547A77" w14:textId="77777777" w:rsidR="00AD2FCC" w:rsidRDefault="0006474F">
      <w:r>
        <w:t>A set of buttons should appear in the lower part of the left panel which provide quick access to functions available in the main menus at upper left:</w:t>
      </w:r>
    </w:p>
    <w:p w14:paraId="2CEB2C3B" w14:textId="77777777" w:rsidR="00AD2FCC" w:rsidRDefault="0006474F">
      <w:pPr>
        <w:pStyle w:val="ListParagraph"/>
        <w:numPr>
          <w:ilvl w:val="0"/>
          <w:numId w:val="5"/>
        </w:numPr>
      </w:pPr>
      <w:r>
        <w:t>Adjust image levels</w:t>
      </w:r>
    </w:p>
    <w:p w14:paraId="550C96CB" w14:textId="77777777" w:rsidR="00AD2FCC" w:rsidRDefault="0006474F">
      <w:pPr>
        <w:pStyle w:val="ListParagraph"/>
        <w:numPr>
          <w:ilvl w:val="0"/>
          <w:numId w:val="5"/>
        </w:numPr>
      </w:pPr>
      <w:r>
        <w:t>Choose color map</w:t>
      </w:r>
    </w:p>
    <w:p w14:paraId="5F01CEE6" w14:textId="77777777" w:rsidR="00AD2FCC" w:rsidRDefault="0006474F">
      <w:pPr>
        <w:pStyle w:val="ListParagraph"/>
        <w:numPr>
          <w:ilvl w:val="0"/>
          <w:numId w:val="5"/>
        </w:numPr>
      </w:pPr>
      <w:r>
        <w:t>Blink be</w:t>
      </w:r>
      <w:r>
        <w:t>tween 2 images</w:t>
      </w:r>
    </w:p>
    <w:p w14:paraId="636B2FA2" w14:textId="77777777" w:rsidR="00AD2FCC" w:rsidRDefault="0006474F">
      <w:pPr>
        <w:pStyle w:val="ListParagraph"/>
        <w:numPr>
          <w:ilvl w:val="0"/>
          <w:numId w:val="5"/>
        </w:numPr>
      </w:pPr>
      <w:r>
        <w:t>Contours</w:t>
      </w:r>
    </w:p>
    <w:p w14:paraId="220F5124" w14:textId="77777777" w:rsidR="00AD2FCC" w:rsidRDefault="0006474F">
      <w:pPr>
        <w:pStyle w:val="ListParagraph"/>
        <w:numPr>
          <w:ilvl w:val="0"/>
          <w:numId w:val="5"/>
        </w:numPr>
      </w:pPr>
      <w:r>
        <w:t>Crop the cube</w:t>
      </w:r>
    </w:p>
    <w:p w14:paraId="40A88C26" w14:textId="77777777" w:rsidR="00AD2FCC" w:rsidRDefault="0006474F">
      <w:pPr>
        <w:pStyle w:val="ListParagraph"/>
        <w:numPr>
          <w:ilvl w:val="0"/>
          <w:numId w:val="5"/>
        </w:numPr>
      </w:pPr>
      <w:r>
        <w:t>Download image from cloud</w:t>
      </w:r>
    </w:p>
    <w:p w14:paraId="1D155EE1" w14:textId="77777777" w:rsidR="00AD2FCC" w:rsidRDefault="0006474F">
      <w:pPr>
        <w:pStyle w:val="ListParagraph"/>
        <w:numPr>
          <w:ilvl w:val="0"/>
          <w:numId w:val="5"/>
        </w:numPr>
      </w:pPr>
      <w:r>
        <w:t>Save image</w:t>
      </w:r>
    </w:p>
    <w:p w14:paraId="57E5A5BE" w14:textId="77777777" w:rsidR="00AD2FCC" w:rsidRDefault="0006474F">
      <w:pPr>
        <w:pStyle w:val="ListParagraph"/>
        <w:numPr>
          <w:ilvl w:val="0"/>
          <w:numId w:val="5"/>
        </w:numPr>
      </w:pPr>
      <w:r>
        <w:t>Fit continuum</w:t>
      </w:r>
    </w:p>
    <w:p w14:paraId="20145938" w14:textId="77777777" w:rsidR="00AD2FCC" w:rsidRDefault="0006474F">
      <w:pPr>
        <w:pStyle w:val="ListParagraph"/>
        <w:numPr>
          <w:ilvl w:val="0"/>
          <w:numId w:val="5"/>
        </w:numPr>
      </w:pPr>
      <w:r>
        <w:t>Compute moments</w:t>
      </w:r>
    </w:p>
    <w:p w14:paraId="47AF8219" w14:textId="77777777" w:rsidR="00AD2FCC" w:rsidRDefault="0006474F">
      <w:pPr>
        <w:pStyle w:val="ListParagraph"/>
        <w:numPr>
          <w:ilvl w:val="0"/>
          <w:numId w:val="5"/>
        </w:numPr>
      </w:pPr>
      <w:r>
        <w:t>Erase a region (masking)</w:t>
      </w:r>
    </w:p>
    <w:p w14:paraId="331EE13C" w14:textId="77777777" w:rsidR="00AD2FCC" w:rsidRDefault="0006474F">
      <w:pPr>
        <w:pStyle w:val="ListParagraph"/>
        <w:numPr>
          <w:ilvl w:val="0"/>
          <w:numId w:val="5"/>
        </w:numPr>
      </w:pPr>
      <w:r>
        <w:t>Go back to original limits</w:t>
      </w:r>
    </w:p>
    <w:p w14:paraId="42B380B5" w14:textId="77777777" w:rsidR="00AD2FCC" w:rsidRDefault="0006474F">
      <w:pPr>
        <w:pStyle w:val="ListParagraph"/>
        <w:numPr>
          <w:ilvl w:val="0"/>
          <w:numId w:val="5"/>
        </w:numPr>
      </w:pPr>
      <w:r>
        <w:t>Pan figure</w:t>
      </w:r>
    </w:p>
    <w:p w14:paraId="7B5D6549" w14:textId="77777777" w:rsidR="00AD2FCC" w:rsidRDefault="0006474F">
      <w:pPr>
        <w:pStyle w:val="ListParagraph"/>
        <w:numPr>
          <w:ilvl w:val="0"/>
          <w:numId w:val="5"/>
        </w:numPr>
      </w:pPr>
      <w:r>
        <w:t>Zoom in</w:t>
      </w:r>
    </w:p>
    <w:p w14:paraId="490390F0" w14:textId="77777777" w:rsidR="00AD2FCC" w:rsidRDefault="0006474F">
      <w:r>
        <w:t>In addition, the sky/pixel position and the flux are shown at the lower right fo</w:t>
      </w:r>
      <w:r>
        <w:t xml:space="preserve">r the current cursor location on the left panel.  </w:t>
      </w:r>
    </w:p>
    <w:p w14:paraId="28DC24ED" w14:textId="77777777" w:rsidR="00AD2FCC" w:rsidRDefault="00AD2FCC"/>
    <w:p w14:paraId="2081547E" w14:textId="77777777" w:rsidR="00AD2FCC" w:rsidRDefault="0006474F">
      <w:pPr>
        <w:rPr>
          <w:color w:val="000000" w:themeColor="text1"/>
        </w:rPr>
      </w:pPr>
      <w:r>
        <w:rPr>
          <w:color w:val="000000" w:themeColor="text1"/>
        </w:rPr>
        <w:t>Move the cursor around each of the images to get a feel for the total flux and exposure time per pixel, shown in lower right corner of the panel.</w:t>
      </w:r>
    </w:p>
    <w:p w14:paraId="1C9328B0" w14:textId="77777777" w:rsidR="00AD2FCC" w:rsidRDefault="00AD2FCC">
      <w:pPr>
        <w:rPr>
          <w:color w:val="000000" w:themeColor="text1"/>
        </w:rPr>
      </w:pPr>
    </w:p>
    <w:p w14:paraId="548CA348" w14:textId="77777777" w:rsidR="00AD2FCC" w:rsidRDefault="0006474F">
      <w:pPr>
        <w:rPr>
          <w:color w:val="000000" w:themeColor="text1"/>
        </w:rPr>
      </w:pPr>
      <w:r>
        <w:rPr>
          <w:color w:val="000000" w:themeColor="text1"/>
        </w:rPr>
        <w:t xml:space="preserve">This is also a good time to change the image levels and color map if desired (buttons at lower left corner of panel).  In this example, we have reversed the color map from the default. </w:t>
      </w:r>
    </w:p>
    <w:p w14:paraId="3260D59A" w14:textId="77777777" w:rsidR="00AD2FCC" w:rsidRDefault="00AD2FCC">
      <w:pPr>
        <w:rPr>
          <w:color w:val="000000" w:themeColor="text1"/>
        </w:rPr>
      </w:pPr>
    </w:p>
    <w:p w14:paraId="47EF439F" w14:textId="77777777" w:rsidR="00AD2FCC" w:rsidRDefault="0006474F">
      <w:pPr>
        <w:rPr>
          <w:color w:val="000000" w:themeColor="text1"/>
        </w:rPr>
      </w:pPr>
      <w:r>
        <w:rPr>
          <w:color w:val="000000" w:themeColor="text1"/>
        </w:rPr>
        <w:t>The right panel shows the spectral dimension and should have 2 tabs:</w:t>
      </w:r>
    </w:p>
    <w:p w14:paraId="4101F9F6" w14:textId="77777777" w:rsidR="00AD2FCC" w:rsidRDefault="0006474F">
      <w:pPr>
        <w:pStyle w:val="ListParagraph"/>
        <w:numPr>
          <w:ilvl w:val="0"/>
          <w:numId w:val="2"/>
        </w:numPr>
        <w:rPr>
          <w:color w:val="000000" w:themeColor="text1"/>
        </w:rPr>
      </w:pPr>
      <w:r>
        <w:rPr>
          <w:b/>
          <w:i/>
          <w:color w:val="000000" w:themeColor="text1"/>
        </w:rPr>
        <w:t>All</w:t>
      </w:r>
      <w:r>
        <w:rPr>
          <w:color w:val="000000" w:themeColor="text1"/>
        </w:rPr>
        <w:t>:  Total flux as a function of wavelength summed over all spatial pixels.</w:t>
      </w:r>
    </w:p>
    <w:p w14:paraId="03DF2BFC" w14:textId="77777777" w:rsidR="00AD2FCC" w:rsidRDefault="0006474F">
      <w:pPr>
        <w:pStyle w:val="ListParagraph"/>
        <w:numPr>
          <w:ilvl w:val="0"/>
          <w:numId w:val="2"/>
        </w:numPr>
        <w:rPr>
          <w:color w:val="000000" w:themeColor="text1"/>
        </w:rPr>
      </w:pPr>
      <w:r>
        <w:rPr>
          <w:b/>
          <w:i/>
          <w:color w:val="000000" w:themeColor="text1"/>
        </w:rPr>
        <w:t>Pix</w:t>
      </w:r>
      <w:r>
        <w:rPr>
          <w:color w:val="000000" w:themeColor="text1"/>
        </w:rPr>
        <w:t xml:space="preserve">:  Spectrum of the </w:t>
      </w:r>
      <w:r>
        <w:rPr>
          <w:i/>
          <w:color w:val="000000" w:themeColor="text1"/>
        </w:rPr>
        <w:t>selected</w:t>
      </w:r>
      <w:r>
        <w:rPr>
          <w:color w:val="000000" w:themeColor="text1"/>
        </w:rPr>
        <w:t xml:space="preserve"> pixel in the image panel.</w:t>
      </w:r>
    </w:p>
    <w:p w14:paraId="23A71F51" w14:textId="77777777" w:rsidR="00AD2FCC" w:rsidRDefault="00AD2FCC"/>
    <w:p w14:paraId="5D6925D0" w14:textId="77777777" w:rsidR="00AD2FCC" w:rsidRDefault="0006474F">
      <w:r>
        <w:t>There should be a set of b</w:t>
      </w:r>
      <w:ins w:id="22" w:author="Microsoft Office User" w:date="2018-09-25T10:01:00Z">
        <w:r w:rsidR="003F5189">
          <w:t>u</w:t>
        </w:r>
      </w:ins>
      <w:del w:id="23" w:author="Microsoft Office User" w:date="2018-09-25T10:01:00Z">
        <w:r w:rsidDel="003F5189">
          <w:delText>o</w:delText>
        </w:r>
      </w:del>
      <w:r>
        <w:t>ttons at the bottom of the right panel as well that provide quick access to common spectroscop</w:t>
      </w:r>
      <w:r>
        <w:t>ic tasks available in the main menu items at the upper left:</w:t>
      </w:r>
    </w:p>
    <w:p w14:paraId="25DC9007" w14:textId="77777777" w:rsidR="00AD2FCC" w:rsidRDefault="0006474F">
      <w:pPr>
        <w:pStyle w:val="ListParagraph"/>
        <w:numPr>
          <w:ilvl w:val="0"/>
          <w:numId w:val="6"/>
        </w:numPr>
      </w:pPr>
      <w:del w:id="24" w:author="Microsoft Office User" w:date="2018-09-25T11:18:00Z">
        <w:r w:rsidDel="00D55980">
          <w:delText>Cut part of</w:delText>
        </w:r>
      </w:del>
      <w:ins w:id="25" w:author="Microsoft Office User" w:date="2018-09-25T11:18:00Z">
        <w:r w:rsidR="00D55980">
          <w:t>Trim the</w:t>
        </w:r>
      </w:ins>
      <w:r>
        <w:t xml:space="preserve"> cube (in wavelength space)</w:t>
      </w:r>
    </w:p>
    <w:p w14:paraId="198E32DD" w14:textId="77777777" w:rsidR="00AD2FCC" w:rsidRDefault="0006474F">
      <w:pPr>
        <w:pStyle w:val="ListParagraph"/>
        <w:numPr>
          <w:ilvl w:val="0"/>
          <w:numId w:val="6"/>
        </w:numPr>
      </w:pPr>
      <w:r>
        <w:t>Save current spectrum</w:t>
      </w:r>
    </w:p>
    <w:p w14:paraId="7F420559" w14:textId="77777777" w:rsidR="00AD2FCC" w:rsidRDefault="0006474F">
      <w:pPr>
        <w:pStyle w:val="ListParagraph"/>
        <w:numPr>
          <w:ilvl w:val="0"/>
          <w:numId w:val="6"/>
        </w:numPr>
      </w:pPr>
      <w:r>
        <w:t>Draw continuum segments</w:t>
      </w:r>
    </w:p>
    <w:p w14:paraId="22D428F6" w14:textId="77777777" w:rsidR="00AD2FCC" w:rsidRDefault="0006474F">
      <w:pPr>
        <w:pStyle w:val="ListParagraph"/>
        <w:numPr>
          <w:ilvl w:val="0"/>
          <w:numId w:val="6"/>
        </w:numPr>
      </w:pPr>
      <w:r>
        <w:t>Define a wavelength slice (for moment calculation or display)</w:t>
      </w:r>
    </w:p>
    <w:p w14:paraId="40342222" w14:textId="77777777" w:rsidR="00AD2FCC" w:rsidRDefault="0006474F">
      <w:pPr>
        <w:pStyle w:val="ListParagraph"/>
        <w:numPr>
          <w:ilvl w:val="0"/>
          <w:numId w:val="6"/>
        </w:numPr>
      </w:pPr>
      <w:r>
        <w:t xml:space="preserve">Resize figure </w:t>
      </w:r>
      <w:r>
        <w:t>horizontally/vertically</w:t>
      </w:r>
    </w:p>
    <w:p w14:paraId="2B0E581B" w14:textId="77777777" w:rsidR="00AD2FCC" w:rsidRDefault="0006474F">
      <w:pPr>
        <w:pStyle w:val="ListParagraph"/>
        <w:numPr>
          <w:ilvl w:val="0"/>
          <w:numId w:val="6"/>
        </w:numPr>
      </w:pPr>
      <w:r>
        <w:t>Go back to original display</w:t>
      </w:r>
    </w:p>
    <w:p w14:paraId="6056D0E8" w14:textId="77777777" w:rsidR="00AD2FCC" w:rsidRDefault="0006474F">
      <w:pPr>
        <w:pStyle w:val="ListParagraph"/>
        <w:numPr>
          <w:ilvl w:val="0"/>
          <w:numId w:val="6"/>
        </w:numPr>
      </w:pPr>
      <w:r>
        <w:lastRenderedPageBreak/>
        <w:t>Pan figure</w:t>
      </w:r>
    </w:p>
    <w:p w14:paraId="7D9950F5" w14:textId="77777777" w:rsidR="00AD2FCC" w:rsidRDefault="0006474F">
      <w:pPr>
        <w:pStyle w:val="ListParagraph"/>
        <w:numPr>
          <w:ilvl w:val="0"/>
          <w:numId w:val="6"/>
        </w:numPr>
      </w:pPr>
      <w:r>
        <w:t>Zoom in</w:t>
      </w:r>
    </w:p>
    <w:p w14:paraId="7DC3D0CB" w14:textId="77777777" w:rsidR="00AD2FCC" w:rsidRDefault="0006474F">
      <w:pPr>
        <w:tabs>
          <w:tab w:val="left" w:pos="7896"/>
        </w:tabs>
      </w:pPr>
      <w:r>
        <w:tab/>
      </w:r>
    </w:p>
    <w:p w14:paraId="5C2DFD72" w14:textId="77777777" w:rsidR="00AD2FCC" w:rsidRDefault="0006474F">
      <w:r>
        <w:t>The spectra include the corrected (blue) and uncorrected (green) flux (</w:t>
      </w:r>
      <w:r>
        <w:rPr>
          <w:i/>
        </w:rPr>
        <w:t>F, F</w:t>
      </w:r>
      <w:r>
        <w:rPr>
          <w:i/>
          <w:vertAlign w:val="subscript"/>
        </w:rPr>
        <w:t>U</w:t>
      </w:r>
      <w:r>
        <w:t>) as well as the exposure spectrum (yellow; seconds per wavelength bin), and the atmospheric transmission s</w:t>
      </w:r>
      <w:r>
        <w:t xml:space="preserve">pectrum (red) – smoothed to the FIFI-LS resolution.  Also shown are the locations of prominent astrophysical lines (purple).  </w:t>
      </w:r>
      <w:ins w:id="26" w:author="Unknown Author" w:date="2018-09-24T18:54:00Z">
        <w:r>
          <w:t xml:space="preserve">One can add and remove the different </w:t>
        </w:r>
        <w:del w:id="27" w:author="Microsoft Office User" w:date="2018-09-25T11:19:00Z">
          <w:r w:rsidDel="00D55980">
            <w:delText>spectra</w:delText>
          </w:r>
        </w:del>
      </w:ins>
      <w:ins w:id="28" w:author="Microsoft Office User" w:date="2018-09-25T11:19:00Z">
        <w:r w:rsidR="00D55980">
          <w:t>curves</w:t>
        </w:r>
      </w:ins>
      <w:ins w:id="29" w:author="Unknown Author" w:date="2018-09-24T18:54:00Z">
        <w:r>
          <w:t xml:space="preserve"> from the figure by clicking on the labels below </w:t>
        </w:r>
      </w:ins>
      <w:ins w:id="30" w:author="Unknown Author" w:date="2018-09-24T18:55:00Z">
        <w:r>
          <w:t>the figure panel.</w:t>
        </w:r>
      </w:ins>
    </w:p>
    <w:p w14:paraId="6B60E86F" w14:textId="77777777" w:rsidR="00AD2FCC" w:rsidRDefault="00AD2FCC"/>
    <w:p w14:paraId="7FC1EB59" w14:textId="77777777" w:rsidR="00AD2FCC" w:rsidRDefault="0006474F">
      <w:r>
        <w:t>In regions of broa</w:t>
      </w:r>
      <w:r>
        <w:t xml:space="preserve">d and/or relatively weak telluric absorption features, the corrected flux spectrum is expected to be accurate based on experience with both FIFI-LS and FORCAST.  Some spectral regions (particularly at 63 </w:t>
      </w:r>
      <w:r>
        <w:rPr>
          <w:rFonts w:ascii="Helvetica" w:hAnsi="Helvetica" w:cs="Helvetica"/>
        </w:rPr>
        <w:t>µm</w:t>
      </w:r>
      <w:r>
        <w:t>) contain telluric features that cannot be correct</w:t>
      </w:r>
      <w:r>
        <w:t>ed very well because they are either very sensitive to atmospheric conditions (and hence cannot be accurately modeled by ATRAN post-facto) or very deep and narrow (or both).  (See the FIFI-LS data handbook for further discussion.)  Hence, the uncorrected s</w:t>
      </w:r>
      <w:r>
        <w:t xml:space="preserve">pectrum is also shown so that the user can assess the telluric correction. </w:t>
      </w:r>
    </w:p>
    <w:p w14:paraId="4D6EAD71" w14:textId="77777777" w:rsidR="00AD2FCC" w:rsidRDefault="00AD2FCC"/>
    <w:p w14:paraId="2A00A87C" w14:textId="77777777" w:rsidR="00AD2FCC" w:rsidRDefault="0006474F">
      <w:r>
        <w:t>Switching to the “Pix” tab allows the user to inspect the spectrum at each pixel by moving (click and drag) the highlighted pixel in the left panel:</w:t>
      </w:r>
      <w:r>
        <w:rPr>
          <w:noProof/>
        </w:rPr>
        <w:drawing>
          <wp:inline distT="0" distB="4445" distL="0" distR="0" wp14:anchorId="727320FF" wp14:editId="45C5DE08">
            <wp:extent cx="5943600" cy="320865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12"/>
                    <a:stretch>
                      <a:fillRect/>
                    </a:stretch>
                  </pic:blipFill>
                  <pic:spPr bwMode="auto">
                    <a:xfrm>
                      <a:off x="0" y="0"/>
                      <a:ext cx="5943600" cy="3208655"/>
                    </a:xfrm>
                    <a:prstGeom prst="rect">
                      <a:avLst/>
                    </a:prstGeom>
                  </pic:spPr>
                </pic:pic>
              </a:graphicData>
            </a:graphic>
          </wp:inline>
        </w:drawing>
      </w:r>
    </w:p>
    <w:p w14:paraId="764C6E1E" w14:textId="77777777" w:rsidR="00AD2FCC" w:rsidRDefault="00AD2FCC"/>
    <w:p w14:paraId="6D296344" w14:textId="77777777" w:rsidR="00AD2FCC" w:rsidRDefault="0006474F">
      <w:pPr>
        <w:rPr>
          <w:color w:val="000000" w:themeColor="text1"/>
        </w:rPr>
      </w:pPr>
      <w:r>
        <w:rPr>
          <w:color w:val="000000" w:themeColor="text1"/>
        </w:rPr>
        <w:t xml:space="preserve">Again, drag the highlighted </w:t>
      </w:r>
      <w:r>
        <w:rPr>
          <w:color w:val="000000" w:themeColor="text1"/>
        </w:rPr>
        <w:t xml:space="preserve">pixel around the image in order to get a sense of the overall line strength and shape as a function of position across the cube, and especially in regions of interest.  </w:t>
      </w:r>
    </w:p>
    <w:p w14:paraId="67D216F8" w14:textId="77777777" w:rsidR="00AD2FCC" w:rsidRDefault="00AD2FCC">
      <w:pPr>
        <w:rPr>
          <w:color w:val="000000" w:themeColor="text1"/>
        </w:rPr>
      </w:pPr>
    </w:p>
    <w:p w14:paraId="01C81E43" w14:textId="77777777" w:rsidR="00AD2FCC" w:rsidRDefault="0006474F">
      <w:pPr>
        <w:rPr>
          <w:b/>
          <w:color w:val="000000" w:themeColor="text1"/>
          <w:u w:val="single"/>
        </w:rPr>
      </w:pPr>
      <w:r>
        <w:rPr>
          <w:b/>
          <w:color w:val="000000" w:themeColor="text1"/>
          <w:u w:val="single"/>
        </w:rPr>
        <w:t>Comparing to a Reference Image</w:t>
      </w:r>
    </w:p>
    <w:p w14:paraId="753D8E9C" w14:textId="77777777" w:rsidR="00AD2FCC" w:rsidRDefault="00AD2FCC">
      <w:pPr>
        <w:rPr>
          <w:color w:val="000000" w:themeColor="text1"/>
        </w:rPr>
      </w:pPr>
    </w:p>
    <w:p w14:paraId="5594DF33" w14:textId="77777777" w:rsidR="00D55980" w:rsidRDefault="0006474F">
      <w:pPr>
        <w:rPr>
          <w:ins w:id="31" w:author="Microsoft Office User" w:date="2018-09-25T11:22:00Z"/>
          <w:color w:val="000000" w:themeColor="text1"/>
        </w:rPr>
      </w:pPr>
      <w:r>
        <w:rPr>
          <w:color w:val="000000" w:themeColor="text1"/>
        </w:rPr>
        <w:lastRenderedPageBreak/>
        <w:t>It is often very instructive to compare images in the IR with those at other wavelengths</w:t>
      </w:r>
      <w:ins w:id="32" w:author="Microsoft Office User" w:date="2018-09-25T11:23:00Z">
        <w:r w:rsidR="00D55980">
          <w:rPr>
            <w:color w:val="000000" w:themeColor="text1"/>
          </w:rPr>
          <w:t>.</w:t>
        </w:r>
      </w:ins>
    </w:p>
    <w:p w14:paraId="4B4380EB" w14:textId="77777777" w:rsidR="00AD2FCC" w:rsidRDefault="0006474F">
      <w:pPr>
        <w:rPr>
          <w:color w:val="000000" w:themeColor="text1"/>
        </w:rPr>
      </w:pPr>
      <w:del w:id="33" w:author="Microsoft Office User" w:date="2018-09-25T11:22:00Z">
        <w:r w:rsidDel="00D55980">
          <w:rPr>
            <w:color w:val="000000" w:themeColor="text1"/>
          </w:rPr>
          <w:delText xml:space="preserve">. </w:delText>
        </w:r>
        <w:r w:rsidDel="00D55980">
          <w:rPr>
            <w:i/>
            <w:iCs/>
            <w:color w:val="000000" w:themeColor="text1"/>
            <w:rPrChange w:id="34" w:author="Unknown Author" w:date="2018-09-24T19:03:00Z">
              <w:rPr/>
            </w:rPrChange>
          </w:rPr>
          <w:delText xml:space="preserve"> </w:delText>
        </w:r>
      </w:del>
      <w:ins w:id="35" w:author="Unknown Author" w:date="2018-09-24T19:03:00Z">
        <w:del w:id="36" w:author="Microsoft Office User" w:date="2018-09-25T11:22:00Z">
          <w:r w:rsidDel="00D55980">
            <w:rPr>
              <w:i/>
              <w:iCs/>
              <w:color w:val="000000" w:themeColor="text1"/>
            </w:rPr>
            <w:delText>[</w:delText>
          </w:r>
          <w:r w:rsidDel="00D55980">
            <w:rPr>
              <w:rFonts w:ascii="Tahoma" w:hAnsi="Tahoma"/>
              <w:i/>
              <w:iCs/>
              <w:color w:val="000000" w:themeColor="text1"/>
              <w:sz w:val="20"/>
            </w:rPr>
            <w:delText xml:space="preserve">is that supposed to work for images centered at different RA/Dec? I tried and for me it did not (in the sense that a new tab did not appear, but rather the current </w:delText>
          </w:r>
          <w:r w:rsidDel="00D55980">
            <w:rPr>
              <w:rFonts w:ascii="Tahoma" w:hAnsi="Tahoma"/>
              <w:i/>
              <w:iCs/>
              <w:color w:val="000000" w:themeColor="text1"/>
              <w:sz w:val="20"/>
            </w:rPr>
            <w:delText>tabs were replaced by those of the new image). Or maybe I did the mistake of importing another FIFI-LS image from a different channel?]</w:delText>
          </w:r>
        </w:del>
      </w:ins>
      <w:r>
        <w:rPr>
          <w:color w:val="000000" w:themeColor="text1"/>
        </w:rPr>
        <w:t xml:space="preserve">SOSPEX provides access to some online surveys which can be very useful in understanding the data at longer wavelengths.  </w:t>
      </w:r>
      <w:r>
        <w:rPr>
          <w:color w:val="000000" w:themeColor="text1"/>
        </w:rPr>
        <w:t xml:space="preserve">Use the </w:t>
      </w:r>
      <w:r>
        <w:rPr>
          <w:b/>
          <w:i/>
          <w:color w:val="000000" w:themeColor="text1"/>
        </w:rPr>
        <w:t xml:space="preserve">File </w:t>
      </w:r>
      <w:r>
        <w:rPr>
          <w:rFonts w:ascii="Wingdings" w:eastAsia="Wingdings" w:hAnsi="Wingdings" w:cs="Wingdings"/>
          <w:b/>
          <w:i/>
          <w:color w:val="000000" w:themeColor="text1"/>
        </w:rPr>
        <w:t></w:t>
      </w:r>
      <w:r>
        <w:rPr>
          <w:b/>
          <w:i/>
          <w:color w:val="000000" w:themeColor="text1"/>
        </w:rPr>
        <w:t xml:space="preserve"> Import Image</w:t>
      </w:r>
      <w:r>
        <w:rPr>
          <w:color w:val="000000" w:themeColor="text1"/>
        </w:rPr>
        <w:t xml:space="preserve"> function to load a survey image from the list, or one of your own from disk (‘local’ at the top of the Selection window).  </w:t>
      </w:r>
    </w:p>
    <w:p w14:paraId="77B58598" w14:textId="77777777" w:rsidR="00AD2FCC" w:rsidRDefault="00AD2FCC">
      <w:pPr>
        <w:rPr>
          <w:color w:val="000000" w:themeColor="text1"/>
        </w:rPr>
      </w:pPr>
    </w:p>
    <w:p w14:paraId="09D30A57" w14:textId="77777777" w:rsidR="00AD2FCC" w:rsidRDefault="0006474F">
      <w:pPr>
        <w:rPr>
          <w:color w:val="000000" w:themeColor="text1"/>
        </w:rPr>
      </w:pPr>
      <w:r>
        <w:rPr>
          <w:color w:val="000000" w:themeColor="text1"/>
        </w:rPr>
        <w:t xml:space="preserve">For M82 we have loaded both the WISE Band 1 (3.4 </w:t>
      </w:r>
      <w:r>
        <w:rPr>
          <w:rFonts w:ascii="Helvetica" w:hAnsi="Helvetica" w:cs="Helvetica"/>
        </w:rPr>
        <w:t>µm</w:t>
      </w:r>
      <w:r>
        <w:rPr>
          <w:color w:val="000000" w:themeColor="text1"/>
        </w:rPr>
        <w:t xml:space="preserve">) and Pan-STARRS </w:t>
      </w:r>
      <w:r>
        <w:rPr>
          <w:i/>
          <w:color w:val="000000" w:themeColor="text1"/>
        </w:rPr>
        <w:t>z</w:t>
      </w:r>
      <w:r>
        <w:rPr>
          <w:color w:val="000000" w:themeColor="text1"/>
        </w:rPr>
        <w:t xml:space="preserve">-band images for </w:t>
      </w:r>
      <w:r>
        <w:rPr>
          <w:color w:val="000000" w:themeColor="text1"/>
        </w:rPr>
        <w:t>comparison.  The images are automatically registered with the FIFI-LS cube and displayed in separate tabs in the left panel. You will need to select the tab to view the image:</w:t>
      </w:r>
    </w:p>
    <w:p w14:paraId="0040514C" w14:textId="77777777" w:rsidR="00AD2FCC" w:rsidRDefault="00AD2FCC">
      <w:pPr>
        <w:rPr>
          <w:color w:val="000000" w:themeColor="text1"/>
        </w:rPr>
      </w:pPr>
    </w:p>
    <w:p w14:paraId="3E7B9219" w14:textId="77777777" w:rsidR="00AD2FCC" w:rsidRDefault="0006474F">
      <w:pPr>
        <w:rPr>
          <w:ins w:id="37" w:author="Microsoft Office User" w:date="2018-09-25T11:22:00Z"/>
          <w:color w:val="000000" w:themeColor="text1"/>
        </w:rPr>
      </w:pPr>
      <w:r>
        <w:rPr>
          <w:color w:val="000000" w:themeColor="text1"/>
        </w:rPr>
        <w:t xml:space="preserve"> </w:t>
      </w:r>
      <w:r>
        <w:rPr>
          <w:noProof/>
          <w:color w:val="000000" w:themeColor="text1"/>
        </w:rPr>
        <w:drawing>
          <wp:inline distT="0" distB="3810" distL="0" distR="5715" wp14:anchorId="52E3BB70" wp14:editId="059A8C10">
            <wp:extent cx="4058920" cy="446659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13"/>
                    <a:stretch>
                      <a:fillRect/>
                    </a:stretch>
                  </pic:blipFill>
                  <pic:spPr bwMode="auto">
                    <a:xfrm>
                      <a:off x="0" y="0"/>
                      <a:ext cx="4058920" cy="4466590"/>
                    </a:xfrm>
                    <a:prstGeom prst="rect">
                      <a:avLst/>
                    </a:prstGeom>
                  </pic:spPr>
                </pic:pic>
              </a:graphicData>
            </a:graphic>
          </wp:inline>
        </w:drawing>
      </w:r>
    </w:p>
    <w:p w14:paraId="25A0997C" w14:textId="77777777" w:rsidR="00D55980" w:rsidRDefault="00D55980">
      <w:pPr>
        <w:rPr>
          <w:color w:val="000000" w:themeColor="text1"/>
        </w:rPr>
      </w:pPr>
    </w:p>
    <w:p w14:paraId="1D2CE817" w14:textId="77777777" w:rsidR="00AD2FCC" w:rsidRDefault="00AD2FCC">
      <w:pPr>
        <w:rPr>
          <w:color w:val="000000" w:themeColor="text1"/>
        </w:rPr>
      </w:pPr>
    </w:p>
    <w:p w14:paraId="5ED07D1D" w14:textId="77777777" w:rsidR="00AD2FCC" w:rsidRDefault="0006474F">
      <w:pPr>
        <w:rPr>
          <w:color w:val="000000" w:themeColor="text1"/>
        </w:rPr>
      </w:pPr>
      <w:r>
        <w:rPr>
          <w:color w:val="000000" w:themeColor="text1"/>
        </w:rPr>
        <w:t>You can then “blink” between any two tabs to better compare the survey imag</w:t>
      </w:r>
      <w:r>
        <w:rPr>
          <w:color w:val="000000" w:themeColor="text1"/>
        </w:rPr>
        <w:t>e with the FIFI-LS data.</w:t>
      </w:r>
    </w:p>
    <w:p w14:paraId="7F5CBBAA" w14:textId="77777777" w:rsidR="00AD2FCC" w:rsidRDefault="00AD2FCC">
      <w:pPr>
        <w:rPr>
          <w:color w:val="000000" w:themeColor="text1"/>
        </w:rPr>
      </w:pPr>
    </w:p>
    <w:p w14:paraId="23986BCF" w14:textId="77777777" w:rsidR="00AD2FCC" w:rsidRDefault="0006474F">
      <w:pPr>
        <w:rPr>
          <w:color w:val="000000" w:themeColor="text1"/>
        </w:rPr>
      </w:pPr>
      <w:r>
        <w:rPr>
          <w:color w:val="000000" w:themeColor="text1"/>
        </w:rPr>
        <w:t xml:space="preserve">In the case of M82, the strongest [CII] emission comes from the central part of the galaxy, but by moving the highlighted pixel around (click and drag) you can see that there is significant emission (from the outflow) coming from </w:t>
      </w:r>
      <w:r>
        <w:rPr>
          <w:color w:val="000000" w:themeColor="text1"/>
        </w:rPr>
        <w:t>above and below the plane as well:</w:t>
      </w:r>
    </w:p>
    <w:p w14:paraId="296CB234" w14:textId="77777777" w:rsidR="00AD2FCC" w:rsidRDefault="00AD2FCC">
      <w:pPr>
        <w:rPr>
          <w:color w:val="000000" w:themeColor="text1"/>
        </w:rPr>
      </w:pPr>
    </w:p>
    <w:p w14:paraId="49FD2BBD" w14:textId="77777777" w:rsidR="00AD2FCC" w:rsidRDefault="0006474F">
      <w:pPr>
        <w:rPr>
          <w:color w:val="000000" w:themeColor="text1"/>
        </w:rPr>
      </w:pPr>
      <w:r>
        <w:rPr>
          <w:noProof/>
        </w:rPr>
        <w:lastRenderedPageBreak/>
        <w:drawing>
          <wp:inline distT="0" distB="4445" distL="0" distR="0" wp14:anchorId="14FBE329" wp14:editId="1E4648DB">
            <wp:extent cx="5943600" cy="320865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14"/>
                    <a:stretch>
                      <a:fillRect/>
                    </a:stretch>
                  </pic:blipFill>
                  <pic:spPr bwMode="auto">
                    <a:xfrm>
                      <a:off x="0" y="0"/>
                      <a:ext cx="5943600" cy="3208655"/>
                    </a:xfrm>
                    <a:prstGeom prst="rect">
                      <a:avLst/>
                    </a:prstGeom>
                  </pic:spPr>
                </pic:pic>
              </a:graphicData>
            </a:graphic>
          </wp:inline>
        </w:drawing>
      </w:r>
    </w:p>
    <w:p w14:paraId="1083CA01" w14:textId="77777777" w:rsidR="00AD2FCC" w:rsidRDefault="00AD2FCC">
      <w:pPr>
        <w:rPr>
          <w:color w:val="000000" w:themeColor="text1"/>
        </w:rPr>
      </w:pPr>
    </w:p>
    <w:p w14:paraId="2AE941C3" w14:textId="77777777" w:rsidR="00AD2FCC" w:rsidRDefault="00AD2FCC">
      <w:pPr>
        <w:rPr>
          <w:color w:val="000000" w:themeColor="text1"/>
        </w:rPr>
      </w:pPr>
    </w:p>
    <w:p w14:paraId="518C8E8F" w14:textId="77777777" w:rsidR="00AD2FCC" w:rsidRDefault="0006474F">
      <w:pPr>
        <w:rPr>
          <w:b/>
          <w:color w:val="000000" w:themeColor="text1"/>
          <w:u w:val="single"/>
        </w:rPr>
      </w:pPr>
      <w:r>
        <w:rPr>
          <w:b/>
          <w:color w:val="000000" w:themeColor="text1"/>
          <w:u w:val="single"/>
        </w:rPr>
        <w:t>Reference Velocity and Redshift</w:t>
      </w:r>
    </w:p>
    <w:p w14:paraId="1845F10C" w14:textId="77777777" w:rsidR="00AD2FCC" w:rsidRDefault="00AD2FCC">
      <w:pPr>
        <w:rPr>
          <w:b/>
          <w:color w:val="000000" w:themeColor="text1"/>
          <w:u w:val="single"/>
        </w:rPr>
      </w:pPr>
    </w:p>
    <w:p w14:paraId="4E3D1ED1" w14:textId="77777777" w:rsidR="00D55980" w:rsidRDefault="0006474F">
      <w:pPr>
        <w:rPr>
          <w:ins w:id="38" w:author="Microsoft Office User" w:date="2018-09-25T11:24:00Z"/>
          <w:i/>
          <w:iCs/>
          <w:color w:val="000000" w:themeColor="text1"/>
        </w:rPr>
      </w:pPr>
      <w:r>
        <w:rPr>
          <w:color w:val="000000" w:themeColor="text1"/>
        </w:rPr>
        <w:t>The reference velocity shown at the top of the spectrum panel is initially set to the central wavelength pixel.  To reset the reference wavelength to that of a line of interest, simpl</w:t>
      </w:r>
      <w:r>
        <w:rPr>
          <w:color w:val="000000" w:themeColor="text1"/>
        </w:rPr>
        <w:t>y click on the line identification (in purple) and select ‘yes’ when asked if you want to update the reference wavelength:</w:t>
      </w:r>
      <w:ins w:id="39" w:author="Unknown Author" w:date="2018-09-24T19:03:00Z">
        <w:r>
          <w:rPr>
            <w:i/>
            <w:iCs/>
            <w:color w:val="000000" w:themeColor="text1"/>
          </w:rPr>
          <w:t xml:space="preserve"> </w:t>
        </w:r>
      </w:ins>
    </w:p>
    <w:p w14:paraId="19D42061" w14:textId="77777777" w:rsidR="00AD2FCC" w:rsidDel="00D55980" w:rsidRDefault="0006474F">
      <w:pPr>
        <w:rPr>
          <w:del w:id="40" w:author="Microsoft Office User" w:date="2018-09-25T11:24:00Z"/>
        </w:rPr>
      </w:pPr>
      <w:ins w:id="41" w:author="Unknown Author" w:date="2018-09-24T19:03:00Z">
        <w:del w:id="42" w:author="Microsoft Office User" w:date="2018-09-25T11:24:00Z">
          <w:r w:rsidDel="00D55980">
            <w:rPr>
              <w:i/>
              <w:iCs/>
              <w:color w:val="000000" w:themeColor="text1"/>
            </w:rPr>
            <w:delText>[</w:delText>
          </w:r>
          <w:r w:rsidDel="00D55980">
            <w:rPr>
              <w:rFonts w:ascii="Tahoma" w:hAnsi="Tahoma"/>
              <w:i/>
              <w:iCs/>
              <w:color w:val="000000" w:themeColor="text1"/>
              <w:sz w:val="20"/>
            </w:rPr>
            <w:delText>is there an option for non-identified lines?]</w:delText>
          </w:r>
        </w:del>
      </w:ins>
    </w:p>
    <w:p w14:paraId="79EAE4A7" w14:textId="77777777" w:rsidR="00AD2FCC" w:rsidRDefault="00AD2FCC">
      <w:pPr>
        <w:rPr>
          <w:color w:val="000000" w:themeColor="text1"/>
        </w:rPr>
      </w:pPr>
    </w:p>
    <w:p w14:paraId="4352DC72" w14:textId="77777777" w:rsidR="00AD2FCC" w:rsidRDefault="0006474F">
      <w:pPr>
        <w:rPr>
          <w:color w:val="000000" w:themeColor="text1"/>
        </w:rPr>
      </w:pPr>
      <w:r>
        <w:rPr>
          <w:noProof/>
        </w:rPr>
        <w:drawing>
          <wp:inline distT="0" distB="3810" distL="0" distR="0" wp14:anchorId="431CFE93" wp14:editId="4A5F35DA">
            <wp:extent cx="2597150" cy="3095625"/>
            <wp:effectExtent l="0" t="0" r="0" b="0"/>
            <wp:docPr id="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4"/>
                    <pic:cNvPicPr>
                      <a:picLocks noChangeAspect="1" noChangeArrowheads="1"/>
                    </pic:cNvPicPr>
                  </pic:nvPicPr>
                  <pic:blipFill>
                    <a:blip r:embed="rId15"/>
                    <a:stretch>
                      <a:fillRect/>
                    </a:stretch>
                  </pic:blipFill>
                  <pic:spPr bwMode="auto">
                    <a:xfrm>
                      <a:off x="0" y="0"/>
                      <a:ext cx="2597150" cy="3095625"/>
                    </a:xfrm>
                    <a:prstGeom prst="rect">
                      <a:avLst/>
                    </a:prstGeom>
                  </pic:spPr>
                </pic:pic>
              </a:graphicData>
            </a:graphic>
          </wp:inline>
        </w:drawing>
      </w:r>
    </w:p>
    <w:p w14:paraId="5CDFCBF7" w14:textId="77777777" w:rsidR="00AD2FCC" w:rsidRDefault="00AD2FCC">
      <w:pPr>
        <w:rPr>
          <w:ins w:id="43" w:author="Microsoft Office User" w:date="2018-09-25T11:25:00Z"/>
          <w:color w:val="000000" w:themeColor="text1"/>
        </w:rPr>
      </w:pPr>
    </w:p>
    <w:p w14:paraId="10A0B8AC" w14:textId="77777777" w:rsidR="00D55980" w:rsidRPr="00D55980" w:rsidRDefault="00D55980">
      <w:pPr>
        <w:rPr>
          <w:color w:val="000000" w:themeColor="text1"/>
        </w:rPr>
      </w:pPr>
      <w:ins w:id="44" w:author="Microsoft Office User" w:date="2018-09-25T11:25:00Z">
        <w:r>
          <w:rPr>
            <w:color w:val="000000" w:themeColor="text1"/>
          </w:rPr>
          <w:lastRenderedPageBreak/>
          <w:t xml:space="preserve">Alternatively, click on the bottom left of the plot over the </w:t>
        </w:r>
      </w:ins>
      <w:ins w:id="45" w:author="Microsoft Office User" w:date="2018-09-25T11:26:00Z">
        <w:r>
          <w:rPr>
            <w:color w:val="000000" w:themeColor="text1"/>
          </w:rPr>
          <w:sym w:font="Symbol" w:char="F06C"/>
        </w:r>
        <w:r>
          <w:rPr>
            <w:color w:val="000000" w:themeColor="text1"/>
            <w:vertAlign w:val="subscript"/>
          </w:rPr>
          <w:t>0</w:t>
        </w:r>
        <w:r>
          <w:rPr>
            <w:color w:val="000000" w:themeColor="text1"/>
          </w:rPr>
          <w:t xml:space="preserve"> label to insert a reference wavelength of your choice.</w:t>
        </w:r>
      </w:ins>
    </w:p>
    <w:p w14:paraId="00D94E38" w14:textId="77777777" w:rsidR="00AD2FCC" w:rsidRDefault="0006474F">
      <w:r>
        <w:rPr>
          <w:color w:val="000000" w:themeColor="text1"/>
        </w:rPr>
        <w:t xml:space="preserve">The </w:t>
      </w:r>
      <w:proofErr w:type="spellStart"/>
      <w:r>
        <w:rPr>
          <w:color w:val="000000" w:themeColor="text1"/>
        </w:rPr>
        <w:t>cz</w:t>
      </w:r>
      <w:proofErr w:type="spellEnd"/>
      <w:r>
        <w:rPr>
          <w:color w:val="000000" w:themeColor="text1"/>
        </w:rPr>
        <w:t xml:space="preserve"> value is shown at the bottom of the plot. If the FITS header contains the v</w:t>
      </w:r>
      <w:r>
        <w:rPr>
          <w:color w:val="000000" w:themeColor="text1"/>
        </w:rPr>
        <w:t>elocity information from USPOT (newer da</w:t>
      </w:r>
      <w:ins w:id="46" w:author="Microsoft Office User" w:date="2018-09-25T11:27:00Z">
        <w:r w:rsidR="00D55980">
          <w:rPr>
            <w:color w:val="000000" w:themeColor="text1"/>
          </w:rPr>
          <w:t>t</w:t>
        </w:r>
      </w:ins>
      <w:del w:id="47" w:author="Unknown">
        <w:r w:rsidDel="00D55980">
          <w:rPr>
            <w:color w:val="000000" w:themeColor="text1"/>
          </w:rPr>
          <w:delText>t</w:delText>
        </w:r>
      </w:del>
      <w:proofErr w:type="gramStart"/>
      <w:ins w:id="48" w:author="Microsoft Office User" w:date="2018-09-25T11:24:00Z">
        <w:r>
          <w:rPr>
            <w:color w:val="000000" w:themeColor="text1"/>
          </w:rPr>
          <w:t>a</w:t>
        </w:r>
      </w:ins>
      <w:proofErr w:type="gramEnd"/>
      <w:r>
        <w:rPr>
          <w:color w:val="000000" w:themeColor="text1"/>
        </w:rPr>
        <w:t xml:space="preserve"> only) then this will be entered here automatically</w:t>
      </w:r>
      <w:ins w:id="49" w:author="Microsoft Office User" w:date="2018-09-25T11:28:00Z">
        <w:r w:rsidR="00D55980">
          <w:rPr>
            <w:color w:val="000000" w:themeColor="text1"/>
          </w:rPr>
          <w:t>.</w:t>
        </w:r>
      </w:ins>
      <w:del w:id="50" w:author="Microsoft Office User" w:date="2018-09-25T11:28:00Z">
        <w:r w:rsidDel="00D55980">
          <w:rPr>
            <w:color w:val="000000" w:themeColor="text1"/>
          </w:rPr>
          <w:delText>,</w:delText>
        </w:r>
      </w:del>
      <w:r>
        <w:rPr>
          <w:color w:val="000000" w:themeColor="text1"/>
        </w:rPr>
        <w:t xml:space="preserve"> </w:t>
      </w:r>
      <w:ins w:id="51" w:author="Microsoft Office User" w:date="2018-09-25T11:28:00Z">
        <w:r w:rsidR="00D55980">
          <w:rPr>
            <w:color w:val="000000" w:themeColor="text1"/>
          </w:rPr>
          <w:t>O</w:t>
        </w:r>
      </w:ins>
      <w:del w:id="52" w:author="Microsoft Office User" w:date="2018-09-25T11:28:00Z">
        <w:r w:rsidDel="00D55980">
          <w:rPr>
            <w:color w:val="000000" w:themeColor="text1"/>
          </w:rPr>
          <w:delText>o</w:delText>
        </w:r>
      </w:del>
      <w:r>
        <w:rPr>
          <w:color w:val="000000" w:themeColor="text1"/>
        </w:rPr>
        <w:t xml:space="preserve">therwise it will default to zero. A redshift can be applied to the scale by clicking on the </w:t>
      </w:r>
      <w:proofErr w:type="spellStart"/>
      <w:ins w:id="53" w:author="Microsoft Office User" w:date="2018-09-25T11:28:00Z">
        <w:r w:rsidR="00D55980">
          <w:rPr>
            <w:color w:val="000000" w:themeColor="text1"/>
          </w:rPr>
          <w:t>c</w:t>
        </w:r>
      </w:ins>
      <w:del w:id="54" w:author="Unknown Author" w:date="2018-09-24T19:04:00Z">
        <w:r>
          <w:rPr>
            <w:color w:val="000000" w:themeColor="text1"/>
          </w:rPr>
          <w:delText>c</w:delText>
        </w:r>
      </w:del>
      <w:r>
        <w:rPr>
          <w:color w:val="000000" w:themeColor="text1"/>
        </w:rPr>
        <w:t>z</w:t>
      </w:r>
      <w:proofErr w:type="spellEnd"/>
      <w:ins w:id="55" w:author="Unknown Author" w:date="2018-09-24T19:04:00Z">
        <w:del w:id="56" w:author="Microsoft Office User" w:date="2018-09-25T11:28:00Z">
          <w:r w:rsidDel="00D55980">
            <w:rPr>
              <w:i/>
              <w:iCs/>
              <w:color w:val="000000" w:themeColor="text1"/>
            </w:rPr>
            <w:delText>[</w:delText>
          </w:r>
          <w:r w:rsidDel="00D55980">
            <w:rPr>
              <w:i/>
              <w:iCs/>
              <w:color w:val="000000" w:themeColor="text1"/>
            </w:rPr>
            <w:delText>?</w:delText>
          </w:r>
          <w:r w:rsidDel="00D55980">
            <w:rPr>
              <w:i/>
              <w:iCs/>
              <w:color w:val="000000" w:themeColor="text1"/>
            </w:rPr>
            <w:delText>]</w:delText>
          </w:r>
        </w:del>
      </w:ins>
      <w:r>
        <w:rPr>
          <w:color w:val="000000" w:themeColor="text1"/>
        </w:rPr>
        <w:t xml:space="preserve"> value; this shifts the velocity scale and the line identificat</w:t>
      </w:r>
      <w:r>
        <w:rPr>
          <w:color w:val="000000" w:themeColor="text1"/>
        </w:rPr>
        <w:t>ion:</w:t>
      </w:r>
    </w:p>
    <w:p w14:paraId="2B9A6282" w14:textId="77777777" w:rsidR="00AD2FCC" w:rsidRDefault="00AD2FCC">
      <w:pPr>
        <w:rPr>
          <w:color w:val="000000" w:themeColor="text1"/>
        </w:rPr>
      </w:pPr>
    </w:p>
    <w:p w14:paraId="5CC1D67D" w14:textId="77777777" w:rsidR="00AD2FCC" w:rsidRDefault="0006474F">
      <w:pPr>
        <w:rPr>
          <w:color w:val="000000" w:themeColor="text1"/>
        </w:rPr>
      </w:pPr>
      <w:r>
        <w:rPr>
          <w:color w:val="000000" w:themeColor="text1"/>
        </w:rPr>
        <w:t xml:space="preserve"> </w:t>
      </w:r>
    </w:p>
    <w:p w14:paraId="134E66C5" w14:textId="77777777" w:rsidR="00AD2FCC" w:rsidRDefault="0006474F">
      <w:pPr>
        <w:rPr>
          <w:color w:val="000000" w:themeColor="text1"/>
        </w:rPr>
      </w:pPr>
      <w:r>
        <w:rPr>
          <w:noProof/>
        </w:rPr>
        <w:drawing>
          <wp:inline distT="0" distB="0" distL="0" distR="0" wp14:anchorId="1BECBED1" wp14:editId="64612327">
            <wp:extent cx="3251835" cy="3229610"/>
            <wp:effectExtent l="0" t="0" r="0" b="0"/>
            <wp:docPr id="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9"/>
                    <pic:cNvPicPr>
                      <a:picLocks noChangeAspect="1" noChangeArrowheads="1"/>
                    </pic:cNvPicPr>
                  </pic:nvPicPr>
                  <pic:blipFill>
                    <a:blip r:embed="rId16"/>
                    <a:stretch>
                      <a:fillRect/>
                    </a:stretch>
                  </pic:blipFill>
                  <pic:spPr bwMode="auto">
                    <a:xfrm>
                      <a:off x="0" y="0"/>
                      <a:ext cx="3251835" cy="3229610"/>
                    </a:xfrm>
                    <a:prstGeom prst="rect">
                      <a:avLst/>
                    </a:prstGeom>
                  </pic:spPr>
                </pic:pic>
              </a:graphicData>
            </a:graphic>
          </wp:inline>
        </w:drawing>
      </w:r>
    </w:p>
    <w:p w14:paraId="41C95E32" w14:textId="77777777" w:rsidR="00AD2FCC" w:rsidRDefault="00AD2FCC">
      <w:pPr>
        <w:rPr>
          <w:color w:val="000000" w:themeColor="text1"/>
        </w:rPr>
      </w:pPr>
    </w:p>
    <w:p w14:paraId="652F7AB4" w14:textId="77777777" w:rsidR="00AD2FCC" w:rsidDel="00EC7956" w:rsidRDefault="0006474F">
      <w:pPr>
        <w:rPr>
          <w:del w:id="57" w:author="Microsoft Office User" w:date="2018-09-25T11:29:00Z"/>
          <w:color w:val="000000" w:themeColor="text1"/>
        </w:rPr>
      </w:pPr>
      <w:r>
        <w:rPr>
          <w:color w:val="000000" w:themeColor="text1"/>
        </w:rPr>
        <w:t>It’s also possible to move the reference line and determine the resulting redshift by clicking the line identifier (in purple) and dragging to the new position in velocity</w:t>
      </w:r>
      <w:ins w:id="58" w:author="Microsoft Office User" w:date="2018-09-25T11:29:00Z">
        <w:r w:rsidR="00EC7956">
          <w:rPr>
            <w:color w:val="000000" w:themeColor="text1"/>
          </w:rPr>
          <w:t>.</w:t>
        </w:r>
      </w:ins>
      <w:del w:id="59" w:author="Microsoft Office User" w:date="2018-09-25T11:29:00Z">
        <w:r w:rsidDel="00EC7956">
          <w:rPr>
            <w:color w:val="000000" w:themeColor="text1"/>
          </w:rPr>
          <w:delText>.  In the below example we have set the reference line ([CII]) to the appr</w:delText>
        </w:r>
        <w:r w:rsidDel="00EC7956">
          <w:rPr>
            <w:color w:val="000000" w:themeColor="text1"/>
          </w:rPr>
          <w:delText>oximate location of the emission peak:</w:delText>
        </w:r>
      </w:del>
    </w:p>
    <w:p w14:paraId="698343B9" w14:textId="77777777" w:rsidR="00AD2FCC" w:rsidRDefault="00AD2FCC">
      <w:pPr>
        <w:rPr>
          <w:color w:val="000000" w:themeColor="text1"/>
        </w:rPr>
      </w:pPr>
    </w:p>
    <w:p w14:paraId="6BCA0578" w14:textId="77777777" w:rsidR="00AD2FCC" w:rsidRDefault="00AD2FCC">
      <w:pPr>
        <w:rPr>
          <w:color w:val="000000" w:themeColor="text1"/>
        </w:rPr>
      </w:pPr>
    </w:p>
    <w:p w14:paraId="4040B0B3" w14:textId="77777777" w:rsidR="00AD2FCC" w:rsidRDefault="00AD2FCC">
      <w:pPr>
        <w:rPr>
          <w:b/>
          <w:color w:val="000000" w:themeColor="text1"/>
          <w:u w:val="single"/>
        </w:rPr>
      </w:pPr>
    </w:p>
    <w:p w14:paraId="0CC79048" w14:textId="77777777" w:rsidR="00AD2FCC" w:rsidRDefault="00AD2FCC">
      <w:pPr>
        <w:rPr>
          <w:b/>
          <w:color w:val="000000" w:themeColor="text1"/>
          <w:u w:val="single"/>
        </w:rPr>
      </w:pPr>
    </w:p>
    <w:p w14:paraId="5EF6D80C" w14:textId="77777777" w:rsidR="00AD2FCC" w:rsidDel="00EC7956" w:rsidRDefault="00EC7956">
      <w:pPr>
        <w:rPr>
          <w:del w:id="60" w:author="Microsoft Office User" w:date="2018-09-25T11:29:00Z"/>
          <w:b/>
          <w:color w:val="000000" w:themeColor="text1"/>
          <w:u w:val="single"/>
        </w:rPr>
      </w:pPr>
      <w:ins w:id="61" w:author="Microsoft Office User" w:date="2018-09-25T11:29:00Z">
        <w:r>
          <w:rPr>
            <w:b/>
            <w:color w:val="000000" w:themeColor="text1"/>
            <w:u w:val="single"/>
          </w:rPr>
          <w:t>Trimmi</w:t>
        </w:r>
      </w:ins>
    </w:p>
    <w:p w14:paraId="3ECB1F8C" w14:textId="77777777" w:rsidR="00AD2FCC" w:rsidRDefault="0006474F">
      <w:pPr>
        <w:rPr>
          <w:b/>
          <w:color w:val="000000" w:themeColor="text1"/>
          <w:u w:val="single"/>
        </w:rPr>
      </w:pPr>
      <w:del w:id="62" w:author="Microsoft Office User" w:date="2018-09-25T11:29:00Z">
        <w:r w:rsidDel="00EC7956">
          <w:rPr>
            <w:b/>
            <w:color w:val="000000" w:themeColor="text1"/>
            <w:u w:val="single"/>
          </w:rPr>
          <w:delText>C</w:delText>
        </w:r>
        <w:r w:rsidDel="00EC7956">
          <w:rPr>
            <w:b/>
            <w:color w:val="000000" w:themeColor="text1"/>
            <w:u w:val="single"/>
          </w:rPr>
          <w:delText>u</w:delText>
        </w:r>
        <w:r w:rsidDel="00EC7956">
          <w:rPr>
            <w:b/>
            <w:color w:val="000000" w:themeColor="text1"/>
            <w:u w:val="single"/>
          </w:rPr>
          <w:delText>t</w:delText>
        </w:r>
        <w:r w:rsidDel="00EC7956">
          <w:rPr>
            <w:b/>
            <w:color w:val="000000" w:themeColor="text1"/>
            <w:u w:val="single"/>
          </w:rPr>
          <w:delText>t</w:delText>
        </w:r>
        <w:r w:rsidDel="00EC7956">
          <w:rPr>
            <w:b/>
            <w:color w:val="000000" w:themeColor="text1"/>
            <w:u w:val="single"/>
          </w:rPr>
          <w:delText>i</w:delText>
        </w:r>
      </w:del>
      <w:r>
        <w:rPr>
          <w:b/>
          <w:color w:val="000000" w:themeColor="text1"/>
          <w:u w:val="single"/>
        </w:rPr>
        <w:t>ng, Cropping, and Masking</w:t>
      </w:r>
    </w:p>
    <w:p w14:paraId="118619E0" w14:textId="77777777" w:rsidR="00AD2FCC" w:rsidRDefault="00AD2FCC">
      <w:pPr>
        <w:rPr>
          <w:color w:val="000000" w:themeColor="text1"/>
        </w:rPr>
      </w:pPr>
    </w:p>
    <w:p w14:paraId="609B5BF2" w14:textId="77777777" w:rsidR="00AD2FCC" w:rsidRDefault="0006474F">
      <w:pPr>
        <w:rPr>
          <w:color w:val="000000" w:themeColor="text1"/>
        </w:rPr>
      </w:pPr>
      <w:r>
        <w:rPr>
          <w:color w:val="000000" w:themeColor="text1"/>
        </w:rPr>
        <w:t xml:space="preserve">It is often advantageous to remove parts of the cube which are either not of interest, or that suffer from observation/data reduction artefacts.  (We do not recommend, </w:t>
      </w:r>
      <w:r>
        <w:rPr>
          <w:color w:val="000000" w:themeColor="text1"/>
        </w:rPr>
        <w:t>however, removing regions simply because they have low S/N.) For example: in the case of M82, the east (left) side of the cube suffers from artefacts, which can be seen in the total flux and also in the spectra of individual pixels:</w:t>
      </w:r>
    </w:p>
    <w:p w14:paraId="43234E3F" w14:textId="77777777" w:rsidR="00AD2FCC" w:rsidRDefault="00AD2FCC">
      <w:pPr>
        <w:rPr>
          <w:color w:val="000000" w:themeColor="text1"/>
        </w:rPr>
      </w:pPr>
    </w:p>
    <w:p w14:paraId="3C7D9FFA" w14:textId="77777777" w:rsidR="00AD2FCC" w:rsidRDefault="0006474F">
      <w:pPr>
        <w:rPr>
          <w:color w:val="000000" w:themeColor="text1"/>
        </w:rPr>
      </w:pPr>
      <w:r>
        <w:rPr>
          <w:color w:val="000000" w:themeColor="text1"/>
        </w:rPr>
        <w:lastRenderedPageBreak/>
        <w:t xml:space="preserve"> </w:t>
      </w:r>
      <w:r>
        <w:rPr>
          <w:noProof/>
          <w:color w:val="000000" w:themeColor="text1"/>
        </w:rPr>
        <w:drawing>
          <wp:inline distT="0" distB="4445" distL="0" distR="0" wp14:anchorId="7D8E7717" wp14:editId="5D7BAB15">
            <wp:extent cx="5943600" cy="3208655"/>
            <wp:effectExtent l="0" t="0" r="0" b="0"/>
            <wp:docPr id="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5"/>
                    <pic:cNvPicPr>
                      <a:picLocks noChangeAspect="1" noChangeArrowheads="1"/>
                    </pic:cNvPicPr>
                  </pic:nvPicPr>
                  <pic:blipFill>
                    <a:blip r:embed="rId17"/>
                    <a:stretch>
                      <a:fillRect/>
                    </a:stretch>
                  </pic:blipFill>
                  <pic:spPr bwMode="auto">
                    <a:xfrm>
                      <a:off x="0" y="0"/>
                      <a:ext cx="5943600" cy="3208655"/>
                    </a:xfrm>
                    <a:prstGeom prst="rect">
                      <a:avLst/>
                    </a:prstGeom>
                  </pic:spPr>
                </pic:pic>
              </a:graphicData>
            </a:graphic>
          </wp:inline>
        </w:drawing>
      </w:r>
    </w:p>
    <w:p w14:paraId="3A6F1289" w14:textId="77777777" w:rsidR="00AD2FCC" w:rsidRDefault="00AD2FCC">
      <w:pPr>
        <w:rPr>
          <w:color w:val="000000" w:themeColor="text1"/>
        </w:rPr>
      </w:pPr>
    </w:p>
    <w:p w14:paraId="5226EE01" w14:textId="77777777" w:rsidR="00AD2FCC" w:rsidRDefault="0006474F">
      <w:pPr>
        <w:rPr>
          <w:color w:val="000000" w:themeColor="text1"/>
        </w:rPr>
      </w:pPr>
      <w:r>
        <w:rPr>
          <w:color w:val="000000" w:themeColor="text1"/>
        </w:rPr>
        <w:t>This corresponds t</w:t>
      </w:r>
      <w:r>
        <w:rPr>
          <w:color w:val="000000" w:themeColor="text1"/>
        </w:rPr>
        <w:t>o a region of low exposure as seen in the exposure map:</w:t>
      </w:r>
    </w:p>
    <w:p w14:paraId="3A858D35" w14:textId="77777777" w:rsidR="00AD2FCC" w:rsidRDefault="00AD2FCC">
      <w:pPr>
        <w:rPr>
          <w:color w:val="000000" w:themeColor="text1"/>
        </w:rPr>
      </w:pPr>
    </w:p>
    <w:p w14:paraId="3086F2DC" w14:textId="77777777" w:rsidR="00AD2FCC" w:rsidRDefault="0006474F">
      <w:pPr>
        <w:rPr>
          <w:color w:val="000000" w:themeColor="text1"/>
        </w:rPr>
      </w:pPr>
      <w:r>
        <w:rPr>
          <w:noProof/>
        </w:rPr>
        <w:drawing>
          <wp:inline distT="0" distB="0" distL="0" distR="0" wp14:anchorId="6C5F3D09" wp14:editId="1CB57E81">
            <wp:extent cx="3164205" cy="3422015"/>
            <wp:effectExtent l="0" t="0" r="0" b="0"/>
            <wp:docPr id="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6"/>
                    <pic:cNvPicPr>
                      <a:picLocks noChangeAspect="1" noChangeArrowheads="1"/>
                    </pic:cNvPicPr>
                  </pic:nvPicPr>
                  <pic:blipFill>
                    <a:blip r:embed="rId18"/>
                    <a:stretch>
                      <a:fillRect/>
                    </a:stretch>
                  </pic:blipFill>
                  <pic:spPr bwMode="auto">
                    <a:xfrm>
                      <a:off x="0" y="0"/>
                      <a:ext cx="3164205" cy="3422015"/>
                    </a:xfrm>
                    <a:prstGeom prst="rect">
                      <a:avLst/>
                    </a:prstGeom>
                  </pic:spPr>
                </pic:pic>
              </a:graphicData>
            </a:graphic>
          </wp:inline>
        </w:drawing>
      </w:r>
    </w:p>
    <w:p w14:paraId="441FBC23" w14:textId="77777777" w:rsidR="00AD2FCC" w:rsidRDefault="00AD2FCC">
      <w:pPr>
        <w:rPr>
          <w:color w:val="000000" w:themeColor="text1"/>
        </w:rPr>
      </w:pPr>
    </w:p>
    <w:p w14:paraId="108158DE" w14:textId="77777777" w:rsidR="00AD2FCC" w:rsidRDefault="0006474F">
      <w:pPr>
        <w:rPr>
          <w:color w:val="000000" w:themeColor="text1"/>
        </w:rPr>
      </w:pPr>
      <w:r>
        <w:rPr>
          <w:color w:val="000000" w:themeColor="text1"/>
        </w:rPr>
        <w:t xml:space="preserve">In order to prevent this region from skewing later calculations, we can mask it using the </w:t>
      </w:r>
      <w:r>
        <w:rPr>
          <w:b/>
          <w:i/>
          <w:color w:val="000000" w:themeColor="text1"/>
        </w:rPr>
        <w:t>Erase</w:t>
      </w:r>
      <w:r>
        <w:rPr>
          <w:color w:val="000000" w:themeColor="text1"/>
        </w:rPr>
        <w:t xml:space="preserve"> tool.  In this case we will mask only the region with low exposure coverage.  Select </w:t>
      </w:r>
      <w:r>
        <w:rPr>
          <w:b/>
          <w:i/>
          <w:color w:val="000000" w:themeColor="text1"/>
        </w:rPr>
        <w:t xml:space="preserve">Tools </w:t>
      </w:r>
      <w:r>
        <w:rPr>
          <w:rFonts w:ascii="Wingdings" w:eastAsia="Wingdings" w:hAnsi="Wingdings" w:cs="Wingdings"/>
          <w:b/>
          <w:i/>
          <w:color w:val="000000" w:themeColor="text1"/>
        </w:rPr>
        <w:t></w:t>
      </w:r>
      <w:r>
        <w:rPr>
          <w:b/>
          <w:i/>
          <w:color w:val="000000" w:themeColor="text1"/>
        </w:rPr>
        <w:t xml:space="preserve"> </w:t>
      </w:r>
      <w:r>
        <w:rPr>
          <w:b/>
          <w:i/>
          <w:color w:val="000000" w:themeColor="text1"/>
        </w:rPr>
        <w:lastRenderedPageBreak/>
        <w:t>Mask part of cube</w:t>
      </w:r>
      <w:r>
        <w:rPr>
          <w:color w:val="000000" w:themeColor="text1"/>
        </w:rPr>
        <w:t xml:space="preserve"> </w:t>
      </w:r>
      <w:r>
        <w:rPr>
          <w:rFonts w:ascii="Wingdings" w:eastAsia="Wingdings" w:hAnsi="Wingdings" w:cs="Wingdings"/>
          <w:color w:val="000000" w:themeColor="text1"/>
        </w:rPr>
        <w:t></w:t>
      </w:r>
      <w:r>
        <w:rPr>
          <w:color w:val="000000" w:themeColor="text1"/>
        </w:rPr>
        <w:t xml:space="preserve"> …</w:t>
      </w:r>
      <w:r>
        <w:rPr>
          <w:b/>
          <w:i/>
          <w:color w:val="000000" w:themeColor="text1"/>
        </w:rPr>
        <w:t>inside a polygon</w:t>
      </w:r>
      <w:r>
        <w:rPr>
          <w:color w:val="000000" w:themeColor="text1"/>
        </w:rPr>
        <w:t xml:space="preserve"> (or click the eraser tool at the bottom of the left panel) and then use the cursor to identify the corners of the region:</w:t>
      </w:r>
    </w:p>
    <w:p w14:paraId="4D3B016F" w14:textId="77777777" w:rsidR="00AD2FCC" w:rsidRDefault="0006474F">
      <w:pPr>
        <w:rPr>
          <w:color w:val="000000" w:themeColor="text1"/>
        </w:rPr>
      </w:pPr>
      <w:r>
        <w:rPr>
          <w:noProof/>
        </w:rPr>
        <w:drawing>
          <wp:inline distT="0" distB="0" distL="0" distR="3810" wp14:anchorId="79C2D4A1" wp14:editId="4264266A">
            <wp:extent cx="3819525" cy="412051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19"/>
                    <a:stretch>
                      <a:fillRect/>
                    </a:stretch>
                  </pic:blipFill>
                  <pic:spPr bwMode="auto">
                    <a:xfrm>
                      <a:off x="0" y="0"/>
                      <a:ext cx="3819525" cy="4120515"/>
                    </a:xfrm>
                    <a:prstGeom prst="rect">
                      <a:avLst/>
                    </a:prstGeom>
                  </pic:spPr>
                </pic:pic>
              </a:graphicData>
            </a:graphic>
          </wp:inline>
        </w:drawing>
      </w:r>
    </w:p>
    <w:p w14:paraId="6BB2CF6C" w14:textId="77777777" w:rsidR="00AD2FCC" w:rsidRDefault="00AD2FCC">
      <w:pPr>
        <w:rPr>
          <w:color w:val="000000" w:themeColor="text1"/>
        </w:rPr>
      </w:pPr>
    </w:p>
    <w:p w14:paraId="45CC42BE" w14:textId="77777777" w:rsidR="00AD2FCC" w:rsidRDefault="00AD2FCC">
      <w:pPr>
        <w:rPr>
          <w:color w:val="000000" w:themeColor="text1"/>
        </w:rPr>
      </w:pPr>
    </w:p>
    <w:p w14:paraId="48294B10" w14:textId="77777777" w:rsidR="00AD2FCC" w:rsidRDefault="0006474F">
      <w:pPr>
        <w:rPr>
          <w:color w:val="000000" w:themeColor="text1"/>
        </w:rPr>
      </w:pPr>
      <w:r>
        <w:rPr>
          <w:color w:val="000000" w:themeColor="text1"/>
        </w:rPr>
        <w:t>After confirming the region, switch back to the Flux tab to see the results:</w:t>
      </w:r>
    </w:p>
    <w:p w14:paraId="73318F0F" w14:textId="77777777" w:rsidR="00AD2FCC" w:rsidRDefault="0006474F">
      <w:pPr>
        <w:rPr>
          <w:color w:val="000000" w:themeColor="text1"/>
        </w:rPr>
      </w:pPr>
      <w:r>
        <w:rPr>
          <w:noProof/>
        </w:rPr>
        <w:lastRenderedPageBreak/>
        <w:drawing>
          <wp:inline distT="0" distB="0" distL="0" distR="0" wp14:anchorId="17228927" wp14:editId="22F44C13">
            <wp:extent cx="3772535" cy="4051935"/>
            <wp:effectExtent l="0" t="0" r="0" b="0"/>
            <wp:docPr id="1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8"/>
                    <pic:cNvPicPr>
                      <a:picLocks noChangeAspect="1" noChangeArrowheads="1"/>
                    </pic:cNvPicPr>
                  </pic:nvPicPr>
                  <pic:blipFill>
                    <a:blip r:embed="rId20"/>
                    <a:stretch>
                      <a:fillRect/>
                    </a:stretch>
                  </pic:blipFill>
                  <pic:spPr bwMode="auto">
                    <a:xfrm>
                      <a:off x="0" y="0"/>
                      <a:ext cx="3772535" cy="4051935"/>
                    </a:xfrm>
                    <a:prstGeom prst="rect">
                      <a:avLst/>
                    </a:prstGeom>
                  </pic:spPr>
                </pic:pic>
              </a:graphicData>
            </a:graphic>
          </wp:inline>
        </w:drawing>
      </w:r>
    </w:p>
    <w:p w14:paraId="4F4A2204" w14:textId="77777777" w:rsidR="00AD2FCC" w:rsidRDefault="00AD2FCC">
      <w:pPr>
        <w:rPr>
          <w:color w:val="000000" w:themeColor="text1"/>
        </w:rPr>
      </w:pPr>
    </w:p>
    <w:p w14:paraId="6A07DF1F" w14:textId="77777777" w:rsidR="00AD2FCC" w:rsidRDefault="0006474F">
      <w:pPr>
        <w:rPr>
          <w:color w:val="000000" w:themeColor="text1"/>
        </w:rPr>
      </w:pPr>
      <w:r>
        <w:rPr>
          <w:color w:val="000000" w:themeColor="text1"/>
        </w:rPr>
        <w:t>(One can al</w:t>
      </w:r>
      <w:r>
        <w:rPr>
          <w:color w:val="000000" w:themeColor="text1"/>
        </w:rPr>
        <w:t>so simply crop the cube, see the Tutorials for instructions.)</w:t>
      </w:r>
    </w:p>
    <w:p w14:paraId="4B07A923" w14:textId="77777777" w:rsidR="00AD2FCC" w:rsidRDefault="00AD2FCC">
      <w:pPr>
        <w:rPr>
          <w:color w:val="000000" w:themeColor="text1"/>
        </w:rPr>
      </w:pPr>
    </w:p>
    <w:p w14:paraId="7FF08DBC" w14:textId="77777777" w:rsidR="00AD2FCC" w:rsidRDefault="0006474F">
      <w:pPr>
        <w:rPr>
          <w:color w:val="000000" w:themeColor="text1"/>
        </w:rPr>
      </w:pPr>
      <w:r>
        <w:rPr>
          <w:color w:val="000000" w:themeColor="text1"/>
        </w:rPr>
        <w:t xml:space="preserve">The spectral dimension of the cube sometimes suffers from edge effects due to the observation and/or poor telluric correction.  The spectral edges of the cube can be trimmed using the </w:t>
      </w:r>
      <w:ins w:id="63" w:author="Microsoft Office User" w:date="2018-09-25T11:30:00Z">
        <w:r w:rsidR="00EC7956">
          <w:rPr>
            <w:b/>
            <w:i/>
            <w:color w:val="000000" w:themeColor="text1"/>
          </w:rPr>
          <w:t>Trim</w:t>
        </w:r>
      </w:ins>
      <w:del w:id="64" w:author="Microsoft Office User" w:date="2018-09-25T11:30:00Z">
        <w:r w:rsidDel="00EC7956">
          <w:rPr>
            <w:b/>
            <w:i/>
            <w:color w:val="000000" w:themeColor="text1"/>
          </w:rPr>
          <w:delText>C</w:delText>
        </w:r>
        <w:r w:rsidDel="00EC7956">
          <w:rPr>
            <w:b/>
            <w:i/>
            <w:color w:val="000000" w:themeColor="text1"/>
          </w:rPr>
          <w:delText>u</w:delText>
        </w:r>
        <w:r w:rsidDel="00EC7956">
          <w:rPr>
            <w:b/>
            <w:i/>
            <w:color w:val="000000" w:themeColor="text1"/>
          </w:rPr>
          <w:delText>t</w:delText>
        </w:r>
      </w:del>
      <w:r>
        <w:rPr>
          <w:color w:val="000000" w:themeColor="text1"/>
        </w:rPr>
        <w:t xml:space="preserve"> tool.</w:t>
      </w:r>
      <w:r>
        <w:rPr>
          <w:color w:val="000000" w:themeColor="text1"/>
        </w:rPr>
        <w:t xml:space="preserve">  In the M82 case, we will trim the long wavelength edge at about 158.4 </w:t>
      </w:r>
      <w:r>
        <w:rPr>
          <w:rFonts w:cs="Helvetica"/>
        </w:rPr>
        <w:t>µm</w:t>
      </w:r>
      <w:r>
        <w:rPr>
          <w:color w:val="000000" w:themeColor="text1"/>
        </w:rPr>
        <w:t xml:space="preserve">.  Select </w:t>
      </w:r>
      <w:r>
        <w:rPr>
          <w:b/>
          <w:i/>
          <w:color w:val="000000" w:themeColor="text1"/>
        </w:rPr>
        <w:t xml:space="preserve">File </w:t>
      </w:r>
      <w:r>
        <w:rPr>
          <w:rFonts w:ascii="Wingdings" w:eastAsia="Wingdings" w:hAnsi="Wingdings" w:cs="Wingdings"/>
          <w:b/>
          <w:i/>
          <w:color w:val="000000" w:themeColor="text1"/>
        </w:rPr>
        <w:t></w:t>
      </w:r>
      <w:r>
        <w:rPr>
          <w:b/>
          <w:i/>
          <w:color w:val="000000" w:themeColor="text1"/>
        </w:rPr>
        <w:t xml:space="preserve"> Save cube </w:t>
      </w:r>
      <w:r>
        <w:rPr>
          <w:rFonts w:ascii="Wingdings" w:eastAsia="Wingdings" w:hAnsi="Wingdings" w:cs="Wingdings"/>
          <w:b/>
          <w:i/>
          <w:color w:val="000000" w:themeColor="text1"/>
        </w:rPr>
        <w:t></w:t>
      </w:r>
      <w:r>
        <w:rPr>
          <w:b/>
          <w:i/>
          <w:color w:val="000000" w:themeColor="text1"/>
        </w:rPr>
        <w:t xml:space="preserve"> </w:t>
      </w:r>
      <w:ins w:id="65" w:author="Microsoft Office User" w:date="2018-09-25T11:30:00Z">
        <w:r w:rsidR="00EC7956">
          <w:rPr>
            <w:b/>
            <w:i/>
            <w:color w:val="000000" w:themeColor="text1"/>
          </w:rPr>
          <w:t>Trimmed</w:t>
        </w:r>
      </w:ins>
      <w:del w:id="66" w:author="Microsoft Office User" w:date="2018-09-25T11:30:00Z">
        <w:r w:rsidDel="00EC7956">
          <w:rPr>
            <w:b/>
            <w:i/>
            <w:color w:val="000000" w:themeColor="text1"/>
          </w:rPr>
          <w:delText>C</w:delText>
        </w:r>
        <w:r w:rsidDel="00EC7956">
          <w:rPr>
            <w:b/>
            <w:i/>
            <w:color w:val="000000" w:themeColor="text1"/>
          </w:rPr>
          <w:delText>u</w:delText>
        </w:r>
        <w:r w:rsidDel="00EC7956">
          <w:rPr>
            <w:b/>
            <w:i/>
            <w:color w:val="000000" w:themeColor="text1"/>
          </w:rPr>
          <w:delText>t</w:delText>
        </w:r>
      </w:del>
      <w:r>
        <w:rPr>
          <w:color w:val="000000" w:themeColor="text1"/>
        </w:rPr>
        <w:t xml:space="preserve">, and identify the spectral region to </w:t>
      </w:r>
      <w:r>
        <w:rPr>
          <w:i/>
          <w:color w:val="000000" w:themeColor="text1"/>
        </w:rPr>
        <w:t xml:space="preserve">keep </w:t>
      </w:r>
      <w:r>
        <w:rPr>
          <w:color w:val="000000" w:themeColor="text1"/>
        </w:rPr>
        <w:t xml:space="preserve">by clicking and dragging over a region in wavelength space:  </w:t>
      </w:r>
    </w:p>
    <w:p w14:paraId="4A7A6653" w14:textId="77777777" w:rsidR="00AD2FCC" w:rsidRDefault="00AD2FCC">
      <w:pPr>
        <w:rPr>
          <w:color w:val="000000" w:themeColor="text1"/>
        </w:rPr>
      </w:pPr>
    </w:p>
    <w:p w14:paraId="54B44FE6" w14:textId="77777777" w:rsidR="00AD2FCC" w:rsidRDefault="00AD2FCC">
      <w:pPr>
        <w:rPr>
          <w:color w:val="000000" w:themeColor="text1"/>
        </w:rPr>
      </w:pPr>
    </w:p>
    <w:p w14:paraId="246A0AEA" w14:textId="77777777" w:rsidR="00AD2FCC" w:rsidRDefault="0006474F">
      <w:pPr>
        <w:rPr>
          <w:color w:val="000000" w:themeColor="text1"/>
        </w:rPr>
      </w:pPr>
      <w:r>
        <w:rPr>
          <w:noProof/>
        </w:rPr>
        <w:lastRenderedPageBreak/>
        <w:drawing>
          <wp:inline distT="0" distB="0" distL="0" distR="0" wp14:anchorId="11174381" wp14:editId="44857418">
            <wp:extent cx="3633470" cy="3699510"/>
            <wp:effectExtent l="0" t="0" r="0" b="0"/>
            <wp:docPr id="1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2"/>
                    <pic:cNvPicPr>
                      <a:picLocks noChangeAspect="1" noChangeArrowheads="1"/>
                    </pic:cNvPicPr>
                  </pic:nvPicPr>
                  <pic:blipFill>
                    <a:blip r:embed="rId21"/>
                    <a:stretch>
                      <a:fillRect/>
                    </a:stretch>
                  </pic:blipFill>
                  <pic:spPr bwMode="auto">
                    <a:xfrm>
                      <a:off x="0" y="0"/>
                      <a:ext cx="3633470" cy="3699510"/>
                    </a:xfrm>
                    <a:prstGeom prst="rect">
                      <a:avLst/>
                    </a:prstGeom>
                  </pic:spPr>
                </pic:pic>
              </a:graphicData>
            </a:graphic>
          </wp:inline>
        </w:drawing>
      </w:r>
    </w:p>
    <w:p w14:paraId="13317D1D" w14:textId="77777777" w:rsidR="00AD2FCC" w:rsidRDefault="00AD2FCC">
      <w:pPr>
        <w:rPr>
          <w:color w:val="000000" w:themeColor="text1"/>
        </w:rPr>
      </w:pPr>
    </w:p>
    <w:p w14:paraId="6C998DA9" w14:textId="77777777" w:rsidR="00AD2FCC" w:rsidRDefault="0006474F">
      <w:pPr>
        <w:rPr>
          <w:color w:val="000000" w:themeColor="text1"/>
        </w:rPr>
      </w:pPr>
      <w:r>
        <w:rPr>
          <w:color w:val="000000" w:themeColor="text1"/>
        </w:rPr>
        <w:t>After confirming the region, the cut reg</w:t>
      </w:r>
      <w:r>
        <w:rPr>
          <w:color w:val="000000" w:themeColor="text1"/>
        </w:rPr>
        <w:t xml:space="preserve">ion will be saved to a separate file.  Now use </w:t>
      </w:r>
      <w:r>
        <w:rPr>
          <w:b/>
          <w:i/>
          <w:color w:val="000000" w:themeColor="text1"/>
        </w:rPr>
        <w:t xml:space="preserve">File </w:t>
      </w:r>
      <w:r>
        <w:rPr>
          <w:rFonts w:ascii="Wingdings" w:eastAsia="Wingdings" w:hAnsi="Wingdings" w:cs="Wingdings"/>
          <w:b/>
          <w:i/>
          <w:color w:val="000000" w:themeColor="text1"/>
        </w:rPr>
        <w:t></w:t>
      </w:r>
      <w:r>
        <w:rPr>
          <w:b/>
          <w:i/>
          <w:color w:val="000000" w:themeColor="text1"/>
        </w:rPr>
        <w:t xml:space="preserve"> Open Cube</w:t>
      </w:r>
      <w:r>
        <w:rPr>
          <w:color w:val="000000" w:themeColor="text1"/>
        </w:rPr>
        <w:t xml:space="preserve"> to load the newly created cut and masked cube. </w:t>
      </w:r>
    </w:p>
    <w:p w14:paraId="59DC7B36" w14:textId="77777777" w:rsidR="00AD2FCC" w:rsidRDefault="00AD2FCC">
      <w:pPr>
        <w:rPr>
          <w:color w:val="000000" w:themeColor="text1"/>
        </w:rPr>
      </w:pPr>
    </w:p>
    <w:p w14:paraId="7A6FB954" w14:textId="77777777" w:rsidR="00AD2FCC" w:rsidRDefault="0006474F">
      <w:pPr>
        <w:rPr>
          <w:b/>
          <w:color w:val="000000" w:themeColor="text1"/>
          <w:u w:val="single"/>
        </w:rPr>
      </w:pPr>
      <w:r>
        <w:rPr>
          <w:b/>
          <w:color w:val="000000" w:themeColor="text1"/>
          <w:u w:val="single"/>
        </w:rPr>
        <w:t>Working with Apertures</w:t>
      </w:r>
    </w:p>
    <w:p w14:paraId="2B25CF3E" w14:textId="77777777" w:rsidR="00AD2FCC" w:rsidRDefault="00AD2FCC">
      <w:pPr>
        <w:rPr>
          <w:color w:val="000000" w:themeColor="text1"/>
        </w:rPr>
      </w:pPr>
    </w:p>
    <w:p w14:paraId="648C3D96" w14:textId="77777777" w:rsidR="00AD2FCC" w:rsidRDefault="0006474F">
      <w:pPr>
        <w:rPr>
          <w:color w:val="000000" w:themeColor="text1"/>
        </w:rPr>
      </w:pPr>
      <w:r>
        <w:rPr>
          <w:color w:val="000000" w:themeColor="text1"/>
        </w:rPr>
        <w:t xml:space="preserve">It is sometimes desirable to sum over a sub-region or fixed aperture in order to compare with other datasets.  In the case of M82 we might want to sum over only the central part of the galaxy, rather than the whole image.  Use the </w:t>
      </w:r>
      <w:r>
        <w:rPr>
          <w:b/>
          <w:i/>
          <w:color w:val="000000" w:themeColor="text1"/>
        </w:rPr>
        <w:t>Aperture</w:t>
      </w:r>
      <w:r>
        <w:rPr>
          <w:color w:val="000000" w:themeColor="text1"/>
        </w:rPr>
        <w:t xml:space="preserve"> tool (button bel</w:t>
      </w:r>
      <w:r>
        <w:rPr>
          <w:color w:val="000000" w:themeColor="text1"/>
        </w:rPr>
        <w:t xml:space="preserve">ow the right panel or in </w:t>
      </w:r>
      <w:r>
        <w:rPr>
          <w:b/>
          <w:i/>
          <w:color w:val="000000" w:themeColor="text1"/>
        </w:rPr>
        <w:t>Tools</w:t>
      </w:r>
      <w:r>
        <w:rPr>
          <w:b/>
          <w:color w:val="000000" w:themeColor="text1"/>
        </w:rPr>
        <w:t xml:space="preserve"> </w:t>
      </w:r>
      <w:r>
        <w:rPr>
          <w:rFonts w:ascii="Wingdings" w:eastAsia="Wingdings" w:hAnsi="Wingdings" w:cs="Wingdings"/>
          <w:b/>
          <w:i/>
          <w:color w:val="000000" w:themeColor="text1"/>
        </w:rPr>
        <w:t></w:t>
      </w:r>
      <w:r>
        <w:rPr>
          <w:b/>
          <w:color w:val="000000" w:themeColor="text1"/>
        </w:rPr>
        <w:t xml:space="preserve"> </w:t>
      </w:r>
      <w:r>
        <w:rPr>
          <w:b/>
          <w:i/>
          <w:color w:val="000000" w:themeColor="text1"/>
        </w:rPr>
        <w:t>Select aperture</w:t>
      </w:r>
      <w:r>
        <w:rPr>
          <w:b/>
          <w:color w:val="000000" w:themeColor="text1"/>
        </w:rPr>
        <w:t xml:space="preserve"> </w:t>
      </w:r>
      <w:r>
        <w:rPr>
          <w:rFonts w:ascii="Wingdings" w:eastAsia="Wingdings" w:hAnsi="Wingdings" w:cs="Wingdings"/>
          <w:b/>
          <w:i/>
          <w:color w:val="000000" w:themeColor="text1"/>
        </w:rPr>
        <w:t></w:t>
      </w:r>
      <w:r>
        <w:rPr>
          <w:b/>
          <w:color w:val="000000" w:themeColor="text1"/>
        </w:rPr>
        <w:t xml:space="preserve"> </w:t>
      </w:r>
      <w:r>
        <w:rPr>
          <w:b/>
          <w:i/>
          <w:color w:val="000000" w:themeColor="text1"/>
        </w:rPr>
        <w:t>Ellipse</w:t>
      </w:r>
      <w:r>
        <w:rPr>
          <w:color w:val="000000" w:themeColor="text1"/>
        </w:rPr>
        <w:t xml:space="preserve">) to define an elliptical aperture and place it over the central part of the galaxy (note that the initial definition only draws an ellipse with axes in x in y; once the ellipse is placed it can be </w:t>
      </w:r>
      <w:r>
        <w:rPr>
          <w:color w:val="000000" w:themeColor="text1"/>
        </w:rPr>
        <w:t>tilted, moved and re-sized as required):</w:t>
      </w:r>
    </w:p>
    <w:p w14:paraId="732388F1" w14:textId="77777777" w:rsidR="00AD2FCC" w:rsidRDefault="00AD2FCC">
      <w:pPr>
        <w:rPr>
          <w:color w:val="000000" w:themeColor="text1"/>
        </w:rPr>
      </w:pPr>
    </w:p>
    <w:p w14:paraId="35498382" w14:textId="77777777" w:rsidR="00AD2FCC" w:rsidRDefault="0006474F">
      <w:pPr>
        <w:rPr>
          <w:color w:val="000000" w:themeColor="text1"/>
        </w:rPr>
      </w:pPr>
      <w:r>
        <w:rPr>
          <w:noProof/>
        </w:rPr>
        <w:lastRenderedPageBreak/>
        <w:drawing>
          <wp:inline distT="0" distB="4445" distL="0" distR="0" wp14:anchorId="4EC39A74" wp14:editId="410936E5">
            <wp:extent cx="5943600" cy="3208655"/>
            <wp:effectExtent l="0" t="0" r="0" b="0"/>
            <wp:docPr id="1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3"/>
                    <pic:cNvPicPr>
                      <a:picLocks noChangeAspect="1" noChangeArrowheads="1"/>
                    </pic:cNvPicPr>
                  </pic:nvPicPr>
                  <pic:blipFill>
                    <a:blip r:embed="rId22"/>
                    <a:stretch>
                      <a:fillRect/>
                    </a:stretch>
                  </pic:blipFill>
                  <pic:spPr bwMode="auto">
                    <a:xfrm>
                      <a:off x="0" y="0"/>
                      <a:ext cx="5943600" cy="3208655"/>
                    </a:xfrm>
                    <a:prstGeom prst="rect">
                      <a:avLst/>
                    </a:prstGeom>
                  </pic:spPr>
                </pic:pic>
              </a:graphicData>
            </a:graphic>
          </wp:inline>
        </w:drawing>
      </w:r>
    </w:p>
    <w:p w14:paraId="6046D2BD" w14:textId="77777777" w:rsidR="00AD2FCC" w:rsidRDefault="00AD2FCC">
      <w:pPr>
        <w:rPr>
          <w:color w:val="000000" w:themeColor="text1"/>
        </w:rPr>
      </w:pPr>
    </w:p>
    <w:p w14:paraId="180F8590" w14:textId="77777777" w:rsidR="00AD2FCC" w:rsidRDefault="0006474F">
      <w:pPr>
        <w:rPr>
          <w:rFonts w:ascii="Calibri" w:eastAsia="Times New Roman" w:hAnsi="Calibri" w:cs="Calibri"/>
          <w:color w:val="000000"/>
          <w:highlight w:val="white"/>
        </w:rPr>
      </w:pPr>
      <w:r>
        <w:rPr>
          <w:color w:val="000000" w:themeColor="text1"/>
        </w:rPr>
        <w:t xml:space="preserve">The spectrum summed over all pixels in the aperture is now shown in tab “1” in the right panel.  The aperture spectrum as well as the aperture can both be exported for comparison to other datasets using </w:t>
      </w:r>
      <w:r>
        <w:rPr>
          <w:rFonts w:cs="Calibri"/>
          <w:color w:val="000000" w:themeColor="text1"/>
        </w:rPr>
        <w:t xml:space="preserve">the </w:t>
      </w:r>
      <w:r>
        <w:rPr>
          <w:rFonts w:cs="Calibri"/>
          <w:b/>
          <w:i/>
          <w:color w:val="000000" w:themeColor="text1"/>
        </w:rPr>
        <w:t>Save Spectrum</w:t>
      </w:r>
      <w:r>
        <w:rPr>
          <w:rFonts w:cs="Calibri"/>
          <w:color w:val="000000" w:themeColor="text1"/>
        </w:rPr>
        <w:t xml:space="preserve"> (</w:t>
      </w:r>
      <w:r>
        <w:rPr>
          <w:rFonts w:cs="Calibri"/>
          <w:b/>
          <w:i/>
          <w:color w:val="000000" w:themeColor="text1"/>
        </w:rPr>
        <w:t xml:space="preserve">File </w:t>
      </w:r>
      <w:r>
        <w:rPr>
          <w:rFonts w:ascii="Wingdings" w:eastAsia="Wingdings" w:hAnsi="Wingdings" w:cs="Wingdings"/>
          <w:b/>
          <w:i/>
          <w:color w:val="000000" w:themeColor="text1"/>
        </w:rPr>
        <w:t></w:t>
      </w:r>
      <w:r>
        <w:rPr>
          <w:b/>
          <w:i/>
          <w:color w:val="000000" w:themeColor="text1"/>
        </w:rPr>
        <w:t xml:space="preserve"> Save spectrum</w:t>
      </w:r>
      <w:r>
        <w:rPr>
          <w:color w:val="000000" w:themeColor="text1"/>
        </w:rPr>
        <w:t xml:space="preserve"> or button at the bottom left of the right panel) </w:t>
      </w:r>
      <w:r>
        <w:rPr>
          <w:rFonts w:cs="Calibri"/>
          <w:color w:val="000000" w:themeColor="text1"/>
        </w:rPr>
        <w:t xml:space="preserve">and </w:t>
      </w:r>
      <w:r>
        <w:rPr>
          <w:rFonts w:eastAsia="Times New Roman" w:cs="Calibri"/>
          <w:b/>
          <w:i/>
          <w:color w:val="000000"/>
          <w:shd w:val="clear" w:color="auto" w:fill="FFFFFF"/>
        </w:rPr>
        <w:t xml:space="preserve">File </w:t>
      </w:r>
      <w:r>
        <w:rPr>
          <w:rFonts w:ascii="Wingdings" w:eastAsia="Wingdings" w:hAnsi="Wingdings" w:cs="Wingdings"/>
          <w:b/>
          <w:i/>
          <w:color w:val="000000" w:themeColor="text1"/>
        </w:rPr>
        <w:t></w:t>
      </w:r>
      <w:r>
        <w:rPr>
          <w:rFonts w:eastAsia="Times New Roman" w:cs="Calibri"/>
          <w:b/>
          <w:i/>
          <w:color w:val="000000"/>
          <w:shd w:val="clear" w:color="auto" w:fill="FFFFFF"/>
        </w:rPr>
        <w:t xml:space="preserve"> Aperture I/O </w:t>
      </w:r>
      <w:r>
        <w:rPr>
          <w:rFonts w:ascii="Wingdings" w:eastAsia="Wingdings" w:hAnsi="Wingdings" w:cs="Wingdings"/>
          <w:b/>
          <w:i/>
          <w:color w:val="000000" w:themeColor="text1"/>
        </w:rPr>
        <w:t></w:t>
      </w:r>
      <w:r>
        <w:rPr>
          <w:rFonts w:eastAsia="Times New Roman" w:cs="Calibri"/>
          <w:b/>
          <w:i/>
          <w:color w:val="000000"/>
          <w:shd w:val="clear" w:color="auto" w:fill="FFFFFF"/>
        </w:rPr>
        <w:t xml:space="preserve"> Export</w:t>
      </w:r>
      <w:r>
        <w:rPr>
          <w:rFonts w:eastAsia="Times New Roman" w:cs="Calibri"/>
          <w:color w:val="000000"/>
          <w:shd w:val="clear" w:color="auto" w:fill="FFFFFF"/>
        </w:rPr>
        <w:t xml:space="preserve"> functions (see the Tutorials for additional details).  Once finished with the aperture, you can remove it by selecting the aperture and th</w:t>
      </w:r>
      <w:r>
        <w:rPr>
          <w:rFonts w:eastAsia="Times New Roman" w:cs="Calibri"/>
          <w:color w:val="000000"/>
          <w:shd w:val="clear" w:color="auto" w:fill="FFFFFF"/>
        </w:rPr>
        <w:t xml:space="preserve">en hitting “d”.  </w:t>
      </w:r>
    </w:p>
    <w:p w14:paraId="2683A42E" w14:textId="77777777" w:rsidR="00AD2FCC" w:rsidRDefault="00AD2FCC">
      <w:pPr>
        <w:rPr>
          <w:rFonts w:ascii="Calibri" w:eastAsia="Times New Roman" w:hAnsi="Calibri" w:cs="Calibri"/>
          <w:color w:val="000000"/>
          <w:shd w:val="clear" w:color="auto" w:fill="FFFFFF"/>
        </w:rPr>
      </w:pPr>
    </w:p>
    <w:p w14:paraId="233E3B66" w14:textId="77777777" w:rsidR="00AD2FCC" w:rsidRDefault="00AD2FCC">
      <w:pPr>
        <w:rPr>
          <w:rFonts w:ascii="Calibri" w:eastAsia="Times New Roman" w:hAnsi="Calibri" w:cs="Calibri"/>
        </w:rPr>
      </w:pPr>
    </w:p>
    <w:p w14:paraId="257984DC" w14:textId="77777777" w:rsidR="00AD2FCC" w:rsidRDefault="0006474F">
      <w:pPr>
        <w:rPr>
          <w:b/>
          <w:color w:val="000000" w:themeColor="text1"/>
          <w:u w:val="single"/>
        </w:rPr>
      </w:pPr>
      <w:r>
        <w:rPr>
          <w:b/>
          <w:color w:val="000000" w:themeColor="text1"/>
          <w:u w:val="single"/>
        </w:rPr>
        <w:t>Fitting the Continuum</w:t>
      </w:r>
    </w:p>
    <w:p w14:paraId="41EAA65E" w14:textId="77777777" w:rsidR="00AD2FCC" w:rsidRDefault="00AD2FCC">
      <w:pPr>
        <w:rPr>
          <w:color w:val="000000" w:themeColor="text1"/>
        </w:rPr>
      </w:pPr>
    </w:p>
    <w:p w14:paraId="61FD31B3" w14:textId="77777777" w:rsidR="00AD2FCC" w:rsidRDefault="0006474F">
      <w:pPr>
        <w:rPr>
          <w:color w:val="000000" w:themeColor="text1"/>
        </w:rPr>
      </w:pPr>
      <w:r>
        <w:rPr>
          <w:color w:val="000000" w:themeColor="text1"/>
        </w:rPr>
        <w:t xml:space="preserve">Determining the properties of the emission line throughout the cube is done by calculating velocity moments.  But before that can be done, the continuum must be fit.  Select </w:t>
      </w:r>
      <w:r>
        <w:rPr>
          <w:b/>
          <w:i/>
          <w:color w:val="000000" w:themeColor="text1"/>
        </w:rPr>
        <w:t xml:space="preserve">Tools </w:t>
      </w:r>
      <w:r>
        <w:rPr>
          <w:rFonts w:ascii="Wingdings" w:eastAsia="Wingdings" w:hAnsi="Wingdings" w:cs="Wingdings"/>
          <w:b/>
          <w:i/>
          <w:color w:val="000000" w:themeColor="text1"/>
        </w:rPr>
        <w:t></w:t>
      </w:r>
      <w:r>
        <w:rPr>
          <w:b/>
          <w:i/>
          <w:color w:val="000000" w:themeColor="text1"/>
        </w:rPr>
        <w:t xml:space="preserve"> Fit Continuum </w:t>
      </w:r>
      <w:r>
        <w:rPr>
          <w:rFonts w:ascii="Wingdings" w:eastAsia="Wingdings" w:hAnsi="Wingdings" w:cs="Wingdings"/>
          <w:b/>
          <w:i/>
          <w:color w:val="000000" w:themeColor="text1"/>
        </w:rPr>
        <w:t></w:t>
      </w:r>
      <w:r>
        <w:rPr>
          <w:b/>
          <w:i/>
          <w:color w:val="000000" w:themeColor="text1"/>
        </w:rPr>
        <w:t xml:space="preserve"> Define Guess</w:t>
      </w:r>
      <w:r>
        <w:rPr>
          <w:color w:val="000000" w:themeColor="text1"/>
        </w:rPr>
        <w:t xml:space="preserve"> (o</w:t>
      </w:r>
      <w:r>
        <w:rPr>
          <w:color w:val="000000" w:themeColor="text1"/>
        </w:rPr>
        <w:t xml:space="preserve">r use the </w:t>
      </w:r>
      <w:r>
        <w:rPr>
          <w:b/>
          <w:i/>
          <w:color w:val="000000" w:themeColor="text1"/>
        </w:rPr>
        <w:t xml:space="preserve">Fit Continuum </w:t>
      </w:r>
      <w:r>
        <w:rPr>
          <w:color w:val="000000" w:themeColor="text1"/>
        </w:rPr>
        <w:t>button at the bottom left of the right panel) to identify the 2 wavelength regions to use across the cube for continuum fitting. A dialog will pop-up for the continuum parameters:</w:t>
      </w:r>
    </w:p>
    <w:p w14:paraId="496879CB" w14:textId="77777777" w:rsidR="00AD2FCC" w:rsidRDefault="0006474F">
      <w:pPr>
        <w:pStyle w:val="ListParagraph"/>
        <w:numPr>
          <w:ilvl w:val="0"/>
          <w:numId w:val="3"/>
        </w:numPr>
        <w:rPr>
          <w:color w:val="000000" w:themeColor="text1"/>
        </w:rPr>
      </w:pPr>
      <w:r>
        <w:rPr>
          <w:b/>
          <w:color w:val="000000" w:themeColor="text1"/>
        </w:rPr>
        <w:t>Function</w:t>
      </w:r>
      <w:r>
        <w:rPr>
          <w:color w:val="000000" w:themeColor="text1"/>
        </w:rPr>
        <w:t>:  Can be either a “Constant” offset or a li</w:t>
      </w:r>
      <w:r>
        <w:rPr>
          <w:color w:val="000000" w:themeColor="text1"/>
        </w:rPr>
        <w:t>near “Slope”, as appropriate for the data.</w:t>
      </w:r>
    </w:p>
    <w:p w14:paraId="48152B73" w14:textId="77777777" w:rsidR="00AD2FCC" w:rsidRDefault="0006474F">
      <w:pPr>
        <w:pStyle w:val="ListParagraph"/>
        <w:numPr>
          <w:ilvl w:val="0"/>
          <w:numId w:val="3"/>
        </w:numPr>
        <w:rPr>
          <w:color w:val="000000" w:themeColor="text1"/>
        </w:rPr>
      </w:pPr>
      <w:r>
        <w:rPr>
          <w:b/>
          <w:color w:val="000000" w:themeColor="text1"/>
        </w:rPr>
        <w:t>Boundary</w:t>
      </w:r>
      <w:r>
        <w:rPr>
          <w:color w:val="000000" w:themeColor="text1"/>
        </w:rPr>
        <w:t>:  Set to “Positive” to prevent a constant offset from being below zero, if you know this would be unphysical.</w:t>
      </w:r>
    </w:p>
    <w:p w14:paraId="6F30B849" w14:textId="77777777" w:rsidR="00AD2FCC" w:rsidRDefault="0006474F">
      <w:pPr>
        <w:pStyle w:val="ListParagraph"/>
        <w:numPr>
          <w:ilvl w:val="0"/>
          <w:numId w:val="3"/>
        </w:numPr>
        <w:rPr>
          <w:color w:val="000000" w:themeColor="text1"/>
        </w:rPr>
      </w:pPr>
      <w:r>
        <w:rPr>
          <w:b/>
          <w:color w:val="000000" w:themeColor="text1"/>
        </w:rPr>
        <w:t>Kernel</w:t>
      </w:r>
      <w:r>
        <w:rPr>
          <w:color w:val="000000" w:themeColor="text1"/>
        </w:rPr>
        <w:t xml:space="preserve">:  This is the spatial kernel (single pixel, 5 pixels in a + shape, 9 pixels in a </w:t>
      </w:r>
      <w:r>
        <w:rPr>
          <w:color w:val="000000" w:themeColor="text1"/>
        </w:rPr>
        <w:t>box) used to determine the flux at each wavelength.  Larger kernels provide better S/N for the continuum fit and are usually the best option.</w:t>
      </w:r>
    </w:p>
    <w:p w14:paraId="3B1ABCBC" w14:textId="77777777" w:rsidR="00AD2FCC" w:rsidRDefault="0006474F">
      <w:r>
        <w:rPr>
          <w:color w:val="000000" w:themeColor="text1"/>
        </w:rPr>
        <w:t>After selecting your parameters (in this example we use Function = “Slope”, Boundary = “None”, and a 9-pixel kerne</w:t>
      </w:r>
      <w:r>
        <w:rPr>
          <w:color w:val="000000" w:themeColor="text1"/>
        </w:rPr>
        <w:t xml:space="preserve">l), </w:t>
      </w:r>
      <w:del w:id="67" w:author="Microsoft Office User" w:date="2018-09-25T11:32:00Z">
        <w:r w:rsidDel="00EC7956">
          <w:rPr>
            <w:color w:val="000000" w:themeColor="text1"/>
          </w:rPr>
          <w:delText xml:space="preserve">use </w:delText>
        </w:r>
      </w:del>
      <w:ins w:id="68" w:author="Microsoft Office User" w:date="2018-09-25T11:32:00Z">
        <w:r w:rsidR="00EC7956">
          <w:rPr>
            <w:color w:val="000000" w:themeColor="text1"/>
          </w:rPr>
          <w:t>click and drag</w:t>
        </w:r>
        <w:r w:rsidR="00EC7956">
          <w:rPr>
            <w:color w:val="000000" w:themeColor="text1"/>
          </w:rPr>
          <w:t xml:space="preserve"> </w:t>
        </w:r>
      </w:ins>
      <w:r>
        <w:rPr>
          <w:color w:val="000000" w:themeColor="text1"/>
        </w:rPr>
        <w:t xml:space="preserve">the mouse to identify two regions on the spectrum panel for continuum fitting throughout the cube.  </w:t>
      </w:r>
      <w:ins w:id="69" w:author="Unknown Author" w:date="2018-09-24T19:07:00Z">
        <w:del w:id="70" w:author="Microsoft Office User" w:date="2018-09-25T11:32:00Z">
          <w:r w:rsidDel="00EC7956">
            <w:rPr>
              <w:color w:val="000000" w:themeColor="text1"/>
            </w:rPr>
            <w:delText>[</w:delText>
          </w:r>
          <w:r w:rsidDel="00EC7956">
            <w:rPr>
              <w:rFonts w:ascii="Tahoma" w:hAnsi="Tahoma"/>
              <w:i/>
              <w:color w:val="000000" w:themeColor="text1"/>
              <w:sz w:val="20"/>
            </w:rPr>
            <w:delText xml:space="preserve">I really failed to do that, I could only define one region... is there a specific key to press to define a second region?] </w:delText>
          </w:r>
        </w:del>
      </w:ins>
      <w:r>
        <w:rPr>
          <w:i/>
          <w:color w:val="000000" w:themeColor="text1"/>
        </w:rPr>
        <w:t>This must be done on the</w:t>
      </w:r>
      <w:r>
        <w:rPr>
          <w:i/>
          <w:color w:val="000000" w:themeColor="text1"/>
        </w:rPr>
        <w:t xml:space="preserve"> “Pix” tab</w:t>
      </w:r>
      <w:ins w:id="71" w:author="Unknown Author" w:date="2018-09-24T19:07:00Z">
        <w:r>
          <w:rPr>
            <w:i/>
            <w:color w:val="000000" w:themeColor="text1"/>
          </w:rPr>
          <w:t xml:space="preserve">, but the </w:t>
        </w:r>
        <w:r>
          <w:rPr>
            <w:i/>
            <w:color w:val="000000" w:themeColor="text1"/>
          </w:rPr>
          <w:lastRenderedPageBreak/>
          <w:t>spectral selection will automatically extend to all pixels</w:t>
        </w:r>
      </w:ins>
      <w:ins w:id="72" w:author="Microsoft Office User" w:date="2018-09-25T11:33:00Z">
        <w:r w:rsidR="00EC7956">
          <w:rPr>
            <w:i/>
            <w:color w:val="000000" w:themeColor="text1"/>
          </w:rPr>
          <w:t>.</w:t>
        </w:r>
      </w:ins>
      <w:del w:id="73" w:author="Unknown Author" w:date="2018-09-24T19:07:00Z">
        <w:r>
          <w:rPr>
            <w:color w:val="000000" w:themeColor="text1"/>
          </w:rPr>
          <w:delText>.</w:delText>
        </w:r>
      </w:del>
      <w:r>
        <w:rPr>
          <w:color w:val="000000" w:themeColor="text1"/>
        </w:rPr>
        <w:t xml:space="preserve">  Use the “All” tab to identify the approximate regions, and then switch to the “Pix” tab to actually select the regions:</w:t>
      </w:r>
    </w:p>
    <w:p w14:paraId="0BC747A6" w14:textId="77777777" w:rsidR="00AD2FCC" w:rsidRDefault="00AD2FCC">
      <w:pPr>
        <w:rPr>
          <w:color w:val="000000" w:themeColor="text1"/>
        </w:rPr>
      </w:pPr>
    </w:p>
    <w:p w14:paraId="77146C7D" w14:textId="77777777" w:rsidR="00AD2FCC" w:rsidRDefault="0006474F">
      <w:pPr>
        <w:rPr>
          <w:color w:val="000000" w:themeColor="text1"/>
        </w:rPr>
      </w:pPr>
      <w:r>
        <w:rPr>
          <w:noProof/>
        </w:rPr>
        <w:drawing>
          <wp:inline distT="0" distB="0" distL="0" distR="5715" wp14:anchorId="198BD878" wp14:editId="24FC2EF0">
            <wp:extent cx="3436620" cy="3496945"/>
            <wp:effectExtent l="0" t="0" r="0" b="0"/>
            <wp:docPr id="1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7"/>
                    <pic:cNvPicPr>
                      <a:picLocks noChangeAspect="1" noChangeArrowheads="1"/>
                    </pic:cNvPicPr>
                  </pic:nvPicPr>
                  <pic:blipFill>
                    <a:blip r:embed="rId23"/>
                    <a:stretch>
                      <a:fillRect/>
                    </a:stretch>
                  </pic:blipFill>
                  <pic:spPr bwMode="auto">
                    <a:xfrm>
                      <a:off x="0" y="0"/>
                      <a:ext cx="3436620" cy="3496945"/>
                    </a:xfrm>
                    <a:prstGeom prst="rect">
                      <a:avLst/>
                    </a:prstGeom>
                  </pic:spPr>
                </pic:pic>
              </a:graphicData>
            </a:graphic>
          </wp:inline>
        </w:drawing>
      </w:r>
    </w:p>
    <w:p w14:paraId="6592F8A9" w14:textId="77777777" w:rsidR="00AD2FCC" w:rsidRDefault="00AD2FCC">
      <w:pPr>
        <w:rPr>
          <w:color w:val="000000" w:themeColor="text1"/>
        </w:rPr>
      </w:pPr>
    </w:p>
    <w:p w14:paraId="525A51F8" w14:textId="77777777" w:rsidR="00AD2FCC" w:rsidRDefault="0006474F">
      <w:pPr>
        <w:rPr>
          <w:color w:val="000000" w:themeColor="text1"/>
        </w:rPr>
      </w:pPr>
      <w:r>
        <w:rPr>
          <w:color w:val="000000" w:themeColor="text1"/>
        </w:rPr>
        <w:t xml:space="preserve">Then select </w:t>
      </w:r>
      <w:r>
        <w:rPr>
          <w:b/>
          <w:i/>
          <w:color w:val="000000" w:themeColor="text1"/>
        </w:rPr>
        <w:t xml:space="preserve">Tools </w:t>
      </w:r>
      <w:r>
        <w:rPr>
          <w:rFonts w:ascii="Wingdings" w:eastAsia="Wingdings" w:hAnsi="Wingdings" w:cs="Wingdings"/>
          <w:b/>
          <w:i/>
          <w:color w:val="000000" w:themeColor="text1"/>
        </w:rPr>
        <w:t></w:t>
      </w:r>
      <w:r>
        <w:rPr>
          <w:b/>
          <w:i/>
          <w:color w:val="000000" w:themeColor="text1"/>
        </w:rPr>
        <w:t xml:space="preserve"> Fit Continuum </w:t>
      </w:r>
      <w:r>
        <w:rPr>
          <w:rFonts w:ascii="Wingdings" w:eastAsia="Wingdings" w:hAnsi="Wingdings" w:cs="Wingdings"/>
          <w:b/>
          <w:i/>
          <w:color w:val="000000" w:themeColor="text1"/>
        </w:rPr>
        <w:t></w:t>
      </w:r>
      <w:r>
        <w:rPr>
          <w:b/>
          <w:i/>
          <w:color w:val="000000" w:themeColor="text1"/>
        </w:rPr>
        <w:t xml:space="preserve"> Fit All Cube</w:t>
      </w:r>
      <w:r>
        <w:rPr>
          <w:color w:val="000000" w:themeColor="text1"/>
        </w:rPr>
        <w:t xml:space="preserve">.  </w:t>
      </w:r>
      <w:r>
        <w:rPr>
          <w:color w:val="000000" w:themeColor="text1"/>
        </w:rPr>
        <w:t>When the fitting is complete, a new tab will appear in the left panel called C</w:t>
      </w:r>
      <w:r>
        <w:rPr>
          <w:color w:val="000000" w:themeColor="text1"/>
          <w:vertAlign w:val="subscript"/>
        </w:rPr>
        <w:t>0</w:t>
      </w:r>
      <w:r>
        <w:rPr>
          <w:color w:val="000000" w:themeColor="text1"/>
        </w:rPr>
        <w:t xml:space="preserve"> which shows the continuum flux at the reference wavelength, and a light blue line is shown in the </w:t>
      </w:r>
      <w:proofErr w:type="gramStart"/>
      <w:r>
        <w:rPr>
          <w:color w:val="000000" w:themeColor="text1"/>
        </w:rPr>
        <w:t>right hand</w:t>
      </w:r>
      <w:proofErr w:type="gramEnd"/>
      <w:r>
        <w:rPr>
          <w:color w:val="000000" w:themeColor="text1"/>
        </w:rPr>
        <w:t xml:space="preserve"> spectrum panel showing the fitted continuum.  </w:t>
      </w:r>
    </w:p>
    <w:p w14:paraId="6E078A7B" w14:textId="77777777" w:rsidR="00AD2FCC" w:rsidRDefault="00AD2FCC">
      <w:pPr>
        <w:rPr>
          <w:color w:val="000000" w:themeColor="text1"/>
        </w:rPr>
      </w:pPr>
    </w:p>
    <w:p w14:paraId="32588666" w14:textId="77777777" w:rsidR="00AD2FCC" w:rsidRDefault="00AD2FCC">
      <w:pPr>
        <w:rPr>
          <w:color w:val="000000" w:themeColor="text1"/>
        </w:rPr>
      </w:pPr>
    </w:p>
    <w:p w14:paraId="0928B852" w14:textId="77777777" w:rsidR="00AD2FCC" w:rsidRDefault="00AD2FCC">
      <w:pPr>
        <w:rPr>
          <w:color w:val="000000" w:themeColor="text1"/>
        </w:rPr>
      </w:pPr>
    </w:p>
    <w:p w14:paraId="7A33DD47" w14:textId="77777777" w:rsidR="00AD2FCC" w:rsidRDefault="0006474F">
      <w:pPr>
        <w:rPr>
          <w:color w:val="000000" w:themeColor="text1"/>
        </w:rPr>
      </w:pPr>
      <w:r>
        <w:rPr>
          <w:noProof/>
        </w:rPr>
        <w:lastRenderedPageBreak/>
        <w:drawing>
          <wp:inline distT="0" distB="0" distL="0" distR="0" wp14:anchorId="79A181A1" wp14:editId="43F6F287">
            <wp:extent cx="5943600" cy="3230880"/>
            <wp:effectExtent l="0" t="0" r="0" b="0"/>
            <wp:docPr id="1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0"/>
                    <pic:cNvPicPr>
                      <a:picLocks noChangeAspect="1" noChangeArrowheads="1"/>
                    </pic:cNvPicPr>
                  </pic:nvPicPr>
                  <pic:blipFill>
                    <a:blip r:embed="rId24"/>
                    <a:stretch>
                      <a:fillRect/>
                    </a:stretch>
                  </pic:blipFill>
                  <pic:spPr bwMode="auto">
                    <a:xfrm>
                      <a:off x="0" y="0"/>
                      <a:ext cx="5943600" cy="3230880"/>
                    </a:xfrm>
                    <a:prstGeom prst="rect">
                      <a:avLst/>
                    </a:prstGeom>
                  </pic:spPr>
                </pic:pic>
              </a:graphicData>
            </a:graphic>
          </wp:inline>
        </w:drawing>
      </w:r>
    </w:p>
    <w:p w14:paraId="32BCF58A" w14:textId="77777777" w:rsidR="00AD2FCC" w:rsidRDefault="0006474F">
      <w:pPr>
        <w:rPr>
          <w:color w:val="000000" w:themeColor="text1"/>
        </w:rPr>
      </w:pPr>
      <w:r>
        <w:rPr>
          <w:color w:val="000000" w:themeColor="text1"/>
        </w:rPr>
        <w:t>If desired, the</w:t>
      </w:r>
      <w:r>
        <w:rPr>
          <w:color w:val="000000" w:themeColor="text1"/>
        </w:rPr>
        <w:t xml:space="preserve"> user can then subtract off the continuum and save the results using </w:t>
      </w:r>
      <w:r>
        <w:rPr>
          <w:b/>
          <w:i/>
          <w:color w:val="000000" w:themeColor="text1"/>
        </w:rPr>
        <w:t xml:space="preserve">File </w:t>
      </w:r>
      <w:r>
        <w:rPr>
          <w:rFonts w:ascii="Wingdings" w:eastAsia="Wingdings" w:hAnsi="Wingdings" w:cs="Wingdings"/>
          <w:b/>
          <w:i/>
          <w:color w:val="000000" w:themeColor="text1"/>
        </w:rPr>
        <w:t></w:t>
      </w:r>
      <w:r>
        <w:rPr>
          <w:b/>
          <w:i/>
          <w:color w:val="000000" w:themeColor="text1"/>
        </w:rPr>
        <w:t xml:space="preserve"> Save cube </w:t>
      </w:r>
      <w:proofErr w:type="gramStart"/>
      <w:r>
        <w:rPr>
          <w:rFonts w:ascii="Wingdings" w:eastAsia="Wingdings" w:hAnsi="Wingdings" w:cs="Wingdings"/>
          <w:b/>
          <w:i/>
          <w:color w:val="000000" w:themeColor="text1"/>
        </w:rPr>
        <w:t></w:t>
      </w:r>
      <w:r>
        <w:rPr>
          <w:b/>
          <w:i/>
          <w:color w:val="000000" w:themeColor="text1"/>
        </w:rPr>
        <w:t xml:space="preserve">  Continuum</w:t>
      </w:r>
      <w:proofErr w:type="gramEnd"/>
      <w:r>
        <w:rPr>
          <w:b/>
          <w:i/>
          <w:color w:val="000000" w:themeColor="text1"/>
        </w:rPr>
        <w:t xml:space="preserve"> subtracted</w:t>
      </w:r>
      <w:r>
        <w:rPr>
          <w:color w:val="000000" w:themeColor="text1"/>
        </w:rPr>
        <w:t>, and then open the continuum subtracted cube.</w:t>
      </w:r>
    </w:p>
    <w:p w14:paraId="162475A5" w14:textId="77777777" w:rsidR="00AD2FCC" w:rsidRDefault="00AD2FCC">
      <w:pPr>
        <w:rPr>
          <w:color w:val="000000" w:themeColor="text1"/>
        </w:rPr>
      </w:pPr>
    </w:p>
    <w:p w14:paraId="0FC1EB80" w14:textId="77777777" w:rsidR="00AD2FCC" w:rsidRDefault="0006474F">
      <w:pPr>
        <w:rPr>
          <w:b/>
          <w:color w:val="000000" w:themeColor="text1"/>
          <w:u w:val="single"/>
        </w:rPr>
      </w:pPr>
      <w:r>
        <w:rPr>
          <w:b/>
          <w:color w:val="000000" w:themeColor="text1"/>
          <w:u w:val="single"/>
        </w:rPr>
        <w:t>Calculating Line Intensity and Velocity Moments</w:t>
      </w:r>
    </w:p>
    <w:p w14:paraId="1D743597" w14:textId="77777777" w:rsidR="00AD2FCC" w:rsidRDefault="00AD2FCC">
      <w:pPr>
        <w:rPr>
          <w:color w:val="000000" w:themeColor="text1"/>
        </w:rPr>
      </w:pPr>
    </w:p>
    <w:p w14:paraId="0E389C27" w14:textId="77777777" w:rsidR="00AD2FCC" w:rsidRDefault="0006474F">
      <w:pPr>
        <w:rPr>
          <w:color w:val="000000" w:themeColor="text1"/>
        </w:rPr>
      </w:pPr>
      <w:r>
        <w:rPr>
          <w:color w:val="000000" w:themeColor="text1"/>
        </w:rPr>
        <w:t xml:space="preserve">Once the continuum is fit, the line intensity and velocity moments can be calculated (see the tutorial for a definitions of the various moments).  To select the wavelength region over which to calculate the moments, select </w:t>
      </w:r>
      <w:r>
        <w:rPr>
          <w:b/>
          <w:i/>
          <w:color w:val="000000" w:themeColor="text1"/>
        </w:rPr>
        <w:t xml:space="preserve">Tools </w:t>
      </w:r>
      <w:r>
        <w:rPr>
          <w:rFonts w:ascii="Wingdings" w:eastAsia="Wingdings" w:hAnsi="Wingdings" w:cs="Wingdings"/>
          <w:b/>
          <w:i/>
          <w:color w:val="000000" w:themeColor="text1"/>
        </w:rPr>
        <w:t></w:t>
      </w:r>
      <w:r>
        <w:rPr>
          <w:b/>
          <w:i/>
          <w:color w:val="000000" w:themeColor="text1"/>
        </w:rPr>
        <w:t xml:space="preserve"> Compute moments </w:t>
      </w:r>
      <w:r>
        <w:rPr>
          <w:rFonts w:ascii="Wingdings" w:eastAsia="Wingdings" w:hAnsi="Wingdings" w:cs="Wingdings"/>
          <w:b/>
          <w:i/>
          <w:color w:val="000000" w:themeColor="text1"/>
        </w:rPr>
        <w:t></w:t>
      </w:r>
      <w:r>
        <w:rPr>
          <w:b/>
          <w:i/>
          <w:color w:val="000000" w:themeColor="text1"/>
        </w:rPr>
        <w:t xml:space="preserve"> Define slice</w:t>
      </w:r>
      <w:r>
        <w:rPr>
          <w:color w:val="000000" w:themeColor="text1"/>
        </w:rPr>
        <w:t xml:space="preserve">.  Again, this must be done on the “Pix” tab, but it is helpful to use the “All” tab to identify the wavelength region desired.  </w:t>
      </w:r>
    </w:p>
    <w:p w14:paraId="2CCB43C9" w14:textId="77777777" w:rsidR="00AD2FCC" w:rsidRDefault="00AD2FCC">
      <w:pPr>
        <w:rPr>
          <w:color w:val="000000" w:themeColor="text1"/>
        </w:rPr>
      </w:pPr>
    </w:p>
    <w:p w14:paraId="0CF431AA" w14:textId="77777777" w:rsidR="00AD2FCC" w:rsidRDefault="0006474F">
      <w:pPr>
        <w:rPr>
          <w:color w:val="000000" w:themeColor="text1"/>
        </w:rPr>
      </w:pPr>
      <w:r>
        <w:rPr>
          <w:noProof/>
        </w:rPr>
        <w:lastRenderedPageBreak/>
        <w:drawing>
          <wp:inline distT="0" distB="1905" distL="0" distR="0" wp14:anchorId="73C2F464" wp14:editId="192687E2">
            <wp:extent cx="3928745" cy="4215130"/>
            <wp:effectExtent l="0" t="0" r="0" b="0"/>
            <wp:docPr id="1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1"/>
                    <pic:cNvPicPr>
                      <a:picLocks noChangeAspect="1" noChangeArrowheads="1"/>
                    </pic:cNvPicPr>
                  </pic:nvPicPr>
                  <pic:blipFill>
                    <a:blip r:embed="rId25"/>
                    <a:stretch>
                      <a:fillRect/>
                    </a:stretch>
                  </pic:blipFill>
                  <pic:spPr bwMode="auto">
                    <a:xfrm>
                      <a:off x="0" y="0"/>
                      <a:ext cx="3928745" cy="4215130"/>
                    </a:xfrm>
                    <a:prstGeom prst="rect">
                      <a:avLst/>
                    </a:prstGeom>
                  </pic:spPr>
                </pic:pic>
              </a:graphicData>
            </a:graphic>
          </wp:inline>
        </w:drawing>
      </w:r>
    </w:p>
    <w:p w14:paraId="0F2210B7" w14:textId="77777777" w:rsidR="00AD2FCC" w:rsidRDefault="00AD2FCC">
      <w:pPr>
        <w:rPr>
          <w:color w:val="000000" w:themeColor="text1"/>
        </w:rPr>
      </w:pPr>
    </w:p>
    <w:p w14:paraId="28E7FAAC" w14:textId="77777777" w:rsidR="00AD2FCC" w:rsidRDefault="0006474F">
      <w:pPr>
        <w:rPr>
          <w:color w:val="000000" w:themeColor="text1"/>
        </w:rPr>
      </w:pPr>
      <w:r>
        <w:rPr>
          <w:color w:val="000000" w:themeColor="text1"/>
        </w:rPr>
        <w:t xml:space="preserve">Once the wavelength region has been defined, simple select </w:t>
      </w:r>
      <w:r>
        <w:rPr>
          <w:b/>
          <w:i/>
          <w:color w:val="000000" w:themeColor="text1"/>
        </w:rPr>
        <w:t xml:space="preserve">Tools </w:t>
      </w:r>
      <w:r>
        <w:rPr>
          <w:rFonts w:ascii="Wingdings" w:eastAsia="Wingdings" w:hAnsi="Wingdings" w:cs="Wingdings"/>
          <w:b/>
          <w:i/>
          <w:color w:val="000000" w:themeColor="text1"/>
        </w:rPr>
        <w:t></w:t>
      </w:r>
      <w:r>
        <w:rPr>
          <w:b/>
          <w:i/>
          <w:color w:val="000000" w:themeColor="text1"/>
        </w:rPr>
        <w:t xml:space="preserve"> Compute Moments </w:t>
      </w:r>
      <w:r>
        <w:rPr>
          <w:rFonts w:ascii="Wingdings" w:eastAsia="Wingdings" w:hAnsi="Wingdings" w:cs="Wingdings"/>
          <w:b/>
          <w:i/>
          <w:color w:val="000000" w:themeColor="text1"/>
        </w:rPr>
        <w:t></w:t>
      </w:r>
      <w:r>
        <w:rPr>
          <w:b/>
          <w:i/>
          <w:color w:val="000000" w:themeColor="text1"/>
        </w:rPr>
        <w:t xml:space="preserve"> Compute all cube</w:t>
      </w:r>
      <w:r>
        <w:rPr>
          <w:color w:val="000000" w:themeColor="text1"/>
        </w:rPr>
        <w:t xml:space="preserve"> (note t</w:t>
      </w:r>
      <w:r>
        <w:rPr>
          <w:color w:val="000000" w:themeColor="text1"/>
        </w:rPr>
        <w:t>hat for larger cubes it may take a minute or so to complete the calculations).  When done, a number of new tabs will appear in the left panel: one for each moment, along with velocity and dispersion (which are derived from the M1 and M2 moments respectivel</w:t>
      </w:r>
      <w:r>
        <w:rPr>
          <w:color w:val="000000" w:themeColor="text1"/>
        </w:rPr>
        <w:t xml:space="preserve">y).  The right hand panel now also shows a model </w:t>
      </w:r>
      <w:ins w:id="74" w:author="Microsoft Office User" w:date="2018-09-25T11:36:00Z">
        <w:r w:rsidR="00EC7956">
          <w:rPr>
            <w:color w:val="000000" w:themeColor="text1"/>
          </w:rPr>
          <w:t>G</w:t>
        </w:r>
      </w:ins>
      <w:del w:id="75" w:author="Microsoft Office User" w:date="2018-09-25T11:36:00Z">
        <w:r w:rsidDel="00EC7956">
          <w:rPr>
            <w:color w:val="000000" w:themeColor="text1"/>
          </w:rPr>
          <w:delText>g</w:delText>
        </w:r>
      </w:del>
      <w:r>
        <w:rPr>
          <w:color w:val="000000" w:themeColor="text1"/>
        </w:rPr>
        <w:t xml:space="preserve">aussian using the calculated moments </w:t>
      </w:r>
      <w:proofErr w:type="spellStart"/>
      <w:r>
        <w:rPr>
          <w:color w:val="000000" w:themeColor="text1"/>
        </w:rPr>
        <w:t>overplotted</w:t>
      </w:r>
      <w:proofErr w:type="spellEnd"/>
      <w:r>
        <w:rPr>
          <w:color w:val="000000" w:themeColor="text1"/>
        </w:rPr>
        <w:t xml:space="preserve"> </w:t>
      </w:r>
      <w:ins w:id="76" w:author="Microsoft Office User" w:date="2018-09-25T11:36:00Z">
        <w:r w:rsidR="00EC7956">
          <w:rPr>
            <w:color w:val="000000" w:themeColor="text1"/>
          </w:rPr>
          <w:t xml:space="preserve">in light blue </w:t>
        </w:r>
      </w:ins>
      <w:r>
        <w:rPr>
          <w:color w:val="000000" w:themeColor="text1"/>
        </w:rPr>
        <w:t>for each pixel</w:t>
      </w:r>
      <w:ins w:id="77" w:author="Microsoft Office User" w:date="2018-09-25T11:36:00Z">
        <w:r w:rsidR="00EC7956">
          <w:rPr>
            <w:color w:val="000000" w:themeColor="text1"/>
          </w:rPr>
          <w:t>.</w:t>
        </w:r>
      </w:ins>
      <w:del w:id="78" w:author="Microsoft Office User" w:date="2018-09-25T11:36:00Z">
        <w:r w:rsidDel="00EC7956">
          <w:rPr>
            <w:color w:val="000000" w:themeColor="text1"/>
          </w:rPr>
          <w:delText xml:space="preserve">.  </w:delText>
        </w:r>
      </w:del>
      <w:ins w:id="79" w:author="Unknown Author" w:date="2018-09-24T19:08:00Z">
        <w:del w:id="80" w:author="Microsoft Office User" w:date="2018-09-25T11:36:00Z">
          <w:r w:rsidDel="00EC7956">
            <w:rPr>
              <w:color w:val="000000" w:themeColor="text1"/>
            </w:rPr>
            <w:delText>[</w:delText>
          </w:r>
          <w:r w:rsidDel="00EC7956">
            <w:rPr>
              <w:rFonts w:ascii="Tahoma" w:hAnsi="Tahoma"/>
              <w:i/>
              <w:iCs/>
              <w:color w:val="000000" w:themeColor="text1"/>
              <w:sz w:val="20"/>
            </w:rPr>
            <w:delText xml:space="preserve">I could not see that, or maybe I did not know what to look for. </w:delText>
          </w:r>
        </w:del>
      </w:ins>
      <w:ins w:id="81" w:author="Unknown Author" w:date="2018-09-24T19:09:00Z">
        <w:del w:id="82" w:author="Microsoft Office User" w:date="2018-09-25T11:36:00Z">
          <w:r w:rsidDel="00EC7956">
            <w:rPr>
              <w:rFonts w:ascii="Tahoma" w:hAnsi="Tahoma"/>
              <w:i/>
              <w:iCs/>
              <w:color w:val="000000" w:themeColor="text1"/>
              <w:sz w:val="20"/>
            </w:rPr>
            <w:delText>]</w:delText>
          </w:r>
        </w:del>
        <w:r>
          <w:rPr>
            <w:rFonts w:ascii="Tahoma" w:hAnsi="Tahoma"/>
            <w:i/>
            <w:iCs/>
            <w:color w:val="000000" w:themeColor="text1"/>
            <w:sz w:val="20"/>
          </w:rPr>
          <w:t xml:space="preserve"> </w:t>
        </w:r>
      </w:ins>
      <w:r>
        <w:rPr>
          <w:color w:val="000000" w:themeColor="text1"/>
        </w:rPr>
        <w:t xml:space="preserve">Note that this is </w:t>
      </w:r>
      <w:r>
        <w:rPr>
          <w:i/>
          <w:color w:val="000000" w:themeColor="text1"/>
        </w:rPr>
        <w:t>not a fit</w:t>
      </w:r>
      <w:r>
        <w:rPr>
          <w:color w:val="000000" w:themeColor="text1"/>
        </w:rPr>
        <w:t>, but a model line for comparison.  For high S</w:t>
      </w:r>
      <w:r>
        <w:rPr>
          <w:color w:val="000000" w:themeColor="text1"/>
        </w:rPr>
        <w:t xml:space="preserve">/N lines, the profile should match the model Gaussian fairly closely.  However, for weaker lines, the actual profile may be much narrower.  </w:t>
      </w:r>
    </w:p>
    <w:p w14:paraId="6688692E" w14:textId="77777777" w:rsidR="00AD2FCC" w:rsidRDefault="00AD2FCC">
      <w:pPr>
        <w:rPr>
          <w:color w:val="000000" w:themeColor="text1"/>
        </w:rPr>
      </w:pPr>
    </w:p>
    <w:p w14:paraId="1A37FB9B" w14:textId="77777777" w:rsidR="00AD2FCC" w:rsidRDefault="0006474F">
      <w:pPr>
        <w:rPr>
          <w:color w:val="000000" w:themeColor="text1"/>
        </w:rPr>
      </w:pPr>
      <w:r>
        <w:rPr>
          <w:color w:val="000000" w:themeColor="text1"/>
        </w:rPr>
        <w:lastRenderedPageBreak/>
        <w:t xml:space="preserve">  </w:t>
      </w:r>
      <w:r>
        <w:rPr>
          <w:noProof/>
          <w:color w:val="000000" w:themeColor="text1"/>
        </w:rPr>
        <w:drawing>
          <wp:inline distT="0" distB="0" distL="0" distR="0" wp14:anchorId="76379DC6" wp14:editId="4EACA95E">
            <wp:extent cx="5943600" cy="3230880"/>
            <wp:effectExtent l="0" t="0" r="0" b="0"/>
            <wp:docPr id="1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pic:cNvPicPr>
                      <a:picLocks noChangeAspect="1" noChangeArrowheads="1"/>
                    </pic:cNvPicPr>
                  </pic:nvPicPr>
                  <pic:blipFill>
                    <a:blip r:embed="rId26"/>
                    <a:stretch>
                      <a:fillRect/>
                    </a:stretch>
                  </pic:blipFill>
                  <pic:spPr bwMode="auto">
                    <a:xfrm>
                      <a:off x="0" y="0"/>
                      <a:ext cx="5943600" cy="3230880"/>
                    </a:xfrm>
                    <a:prstGeom prst="rect">
                      <a:avLst/>
                    </a:prstGeom>
                  </pic:spPr>
                </pic:pic>
              </a:graphicData>
            </a:graphic>
          </wp:inline>
        </w:drawing>
      </w:r>
    </w:p>
    <w:p w14:paraId="70BC2061" w14:textId="77777777" w:rsidR="00AD2FCC" w:rsidRDefault="00AD2FCC">
      <w:pPr>
        <w:rPr>
          <w:color w:val="000000" w:themeColor="text1"/>
        </w:rPr>
      </w:pPr>
    </w:p>
    <w:p w14:paraId="7C33167B" w14:textId="77777777" w:rsidR="00AD2FCC" w:rsidRDefault="0006474F">
      <w:pPr>
        <w:rPr>
          <w:color w:val="000000" w:themeColor="text1"/>
        </w:rPr>
      </w:pPr>
      <w:r>
        <w:rPr>
          <w:color w:val="000000" w:themeColor="text1"/>
        </w:rPr>
        <w:t>The M</w:t>
      </w:r>
      <w:r>
        <w:rPr>
          <w:color w:val="000000" w:themeColor="text1"/>
          <w:vertAlign w:val="subscript"/>
        </w:rPr>
        <w:t>0</w:t>
      </w:r>
      <w:r>
        <w:rPr>
          <w:color w:val="000000" w:themeColor="text1"/>
        </w:rPr>
        <w:t xml:space="preserve"> moment corresponds to the line intensity.  The total intensity at each pixel is given in W/m</w:t>
      </w:r>
      <w:r>
        <w:rPr>
          <w:color w:val="000000" w:themeColor="text1"/>
          <w:vertAlign w:val="superscript"/>
        </w:rPr>
        <w:t>2</w:t>
      </w:r>
      <w:r>
        <w:rPr>
          <w:color w:val="000000" w:themeColor="text1"/>
        </w:rPr>
        <w:t xml:space="preserve">.  It is </w:t>
      </w:r>
      <w:r>
        <w:rPr>
          <w:color w:val="000000" w:themeColor="text1"/>
        </w:rPr>
        <w:t>usually desirable to compare the total intensity with the velocity and dispersion maps.  The easiest way to do this is to make a contour plot of the intensity, which will then be displayed on all other tabs.  With the M</w:t>
      </w:r>
      <w:r>
        <w:rPr>
          <w:color w:val="000000" w:themeColor="text1"/>
          <w:vertAlign w:val="subscript"/>
        </w:rPr>
        <w:t>0</w:t>
      </w:r>
      <w:r>
        <w:rPr>
          <w:color w:val="000000" w:themeColor="text1"/>
        </w:rPr>
        <w:t xml:space="preserve"> map selected, press the </w:t>
      </w:r>
      <w:r>
        <w:rPr>
          <w:b/>
          <w:i/>
          <w:color w:val="000000" w:themeColor="text1"/>
        </w:rPr>
        <w:t>Contour</w:t>
      </w:r>
      <w:r>
        <w:rPr>
          <w:color w:val="000000" w:themeColor="text1"/>
        </w:rPr>
        <w:t xml:space="preserve"> but</w:t>
      </w:r>
      <w:r>
        <w:rPr>
          <w:color w:val="000000" w:themeColor="text1"/>
        </w:rPr>
        <w:t>ton at the bottom to generate the default set of contours for the image:</w:t>
      </w:r>
    </w:p>
    <w:p w14:paraId="4EF26697" w14:textId="77777777" w:rsidR="00AD2FCC" w:rsidRDefault="00AD2FCC">
      <w:pPr>
        <w:rPr>
          <w:color w:val="000000" w:themeColor="text1"/>
        </w:rPr>
      </w:pPr>
    </w:p>
    <w:p w14:paraId="44569D13" w14:textId="77777777" w:rsidR="00AD2FCC" w:rsidRDefault="0006474F">
      <w:pPr>
        <w:rPr>
          <w:color w:val="000000" w:themeColor="text1"/>
        </w:rPr>
      </w:pPr>
      <w:r>
        <w:rPr>
          <w:noProof/>
        </w:rPr>
        <w:drawing>
          <wp:inline distT="0" distB="1905" distL="0" distR="4445" wp14:anchorId="50EA5F7A" wp14:editId="4A5DAD7A">
            <wp:extent cx="3094990" cy="3185795"/>
            <wp:effectExtent l="0" t="0" r="0" b="0"/>
            <wp:docPr id="1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pic:cNvPicPr>
                      <a:picLocks noChangeAspect="1" noChangeArrowheads="1"/>
                    </pic:cNvPicPr>
                  </pic:nvPicPr>
                  <pic:blipFill>
                    <a:blip r:embed="rId27"/>
                    <a:stretch>
                      <a:fillRect/>
                    </a:stretch>
                  </pic:blipFill>
                  <pic:spPr bwMode="auto">
                    <a:xfrm>
                      <a:off x="0" y="0"/>
                      <a:ext cx="3094990" cy="3185795"/>
                    </a:xfrm>
                    <a:prstGeom prst="rect">
                      <a:avLst/>
                    </a:prstGeom>
                  </pic:spPr>
                </pic:pic>
              </a:graphicData>
            </a:graphic>
          </wp:inline>
        </w:drawing>
      </w:r>
    </w:p>
    <w:p w14:paraId="49D4C329" w14:textId="77777777" w:rsidR="00AD2FCC" w:rsidRDefault="00AD2FCC">
      <w:pPr>
        <w:rPr>
          <w:color w:val="000000" w:themeColor="text1"/>
        </w:rPr>
      </w:pPr>
    </w:p>
    <w:p w14:paraId="024FCCE5" w14:textId="77777777" w:rsidR="00AD2FCC" w:rsidRDefault="0006474F">
      <w:pPr>
        <w:rPr>
          <w:color w:val="000000" w:themeColor="text1"/>
        </w:rPr>
      </w:pPr>
      <w:del w:id="83" w:author="Microsoft Office User" w:date="2018-09-25T11:37:00Z">
        <w:r w:rsidDel="00EC7956">
          <w:rPr>
            <w:color w:val="000000" w:themeColor="text1"/>
          </w:rPr>
          <w:lastRenderedPageBreak/>
          <w:delText>(</w:delText>
        </w:r>
      </w:del>
      <w:r>
        <w:rPr>
          <w:color w:val="000000" w:themeColor="text1"/>
        </w:rPr>
        <w:t>Use the contour tutorial for instructions on how to modify the contour plot</w:t>
      </w:r>
      <w:ins w:id="84" w:author="Microsoft Office User" w:date="2018-09-25T11:38:00Z">
        <w:r w:rsidR="00EC7956">
          <w:rPr>
            <w:color w:val="000000" w:themeColor="text1"/>
          </w:rPr>
          <w:t>.</w:t>
        </w:r>
      </w:ins>
      <w:del w:id="85" w:author="Microsoft Office User" w:date="2018-09-25T11:38:00Z">
        <w:r w:rsidDel="00EC7956">
          <w:rPr>
            <w:color w:val="000000" w:themeColor="text1"/>
          </w:rPr>
          <w:delText>,</w:delText>
        </w:r>
      </w:del>
      <w:r>
        <w:rPr>
          <w:color w:val="000000" w:themeColor="text1"/>
        </w:rPr>
        <w:t xml:space="preserve"> </w:t>
      </w:r>
      <w:ins w:id="86" w:author="Microsoft Office User" w:date="2018-09-25T11:38:00Z">
        <w:r w:rsidR="00EC7956">
          <w:rPr>
            <w:color w:val="000000" w:themeColor="text1"/>
          </w:rPr>
          <w:t xml:space="preserve">In some cases, it is useful </w:t>
        </w:r>
      </w:ins>
      <w:del w:id="87" w:author="Microsoft Office User" w:date="2018-09-25T11:38:00Z">
        <w:r w:rsidDel="00EC7956">
          <w:rPr>
            <w:color w:val="000000" w:themeColor="text1"/>
          </w:rPr>
          <w:delText>I</w:delText>
        </w:r>
        <w:r w:rsidDel="00EC7956">
          <w:rPr>
            <w:color w:val="000000" w:themeColor="text1"/>
          </w:rPr>
          <w:delText xml:space="preserve"> </w:delText>
        </w:r>
        <w:r w:rsidDel="00EC7956">
          <w:rPr>
            <w:color w:val="000000" w:themeColor="text1"/>
          </w:rPr>
          <w:delText>l</w:delText>
        </w:r>
        <w:r w:rsidDel="00EC7956">
          <w:rPr>
            <w:color w:val="000000" w:themeColor="text1"/>
          </w:rPr>
          <w:delText>i</w:delText>
        </w:r>
        <w:r w:rsidDel="00EC7956">
          <w:rPr>
            <w:color w:val="000000" w:themeColor="text1"/>
          </w:rPr>
          <w:delText>k</w:delText>
        </w:r>
        <w:r w:rsidDel="00EC7956">
          <w:rPr>
            <w:color w:val="000000" w:themeColor="text1"/>
          </w:rPr>
          <w:delText>e</w:delText>
        </w:r>
        <w:r w:rsidDel="00EC7956">
          <w:rPr>
            <w:color w:val="000000" w:themeColor="text1"/>
          </w:rPr>
          <w:delText xml:space="preserve"> </w:delText>
        </w:r>
      </w:del>
      <w:r>
        <w:rPr>
          <w:color w:val="000000" w:themeColor="text1"/>
        </w:rPr>
        <w:t>to add a few more contour lines to better illustrate any gradients</w:t>
      </w:r>
      <w:del w:id="88" w:author="Microsoft Office User" w:date="2018-09-25T11:38:00Z">
        <w:r w:rsidDel="00EC7956">
          <w:rPr>
            <w:color w:val="000000" w:themeColor="text1"/>
          </w:rPr>
          <w:delText>)</w:delText>
        </w:r>
      </w:del>
      <w:r>
        <w:rPr>
          <w:color w:val="000000" w:themeColor="text1"/>
        </w:rPr>
        <w:t xml:space="preserve">.  </w:t>
      </w:r>
    </w:p>
    <w:p w14:paraId="4A742E3B" w14:textId="77777777" w:rsidR="00AD2FCC" w:rsidRDefault="00AD2FCC">
      <w:pPr>
        <w:rPr>
          <w:color w:val="000000" w:themeColor="text1"/>
        </w:rPr>
      </w:pPr>
    </w:p>
    <w:p w14:paraId="661E5A63" w14:textId="77777777" w:rsidR="00AD2FCC" w:rsidRDefault="0006474F">
      <w:r>
        <w:rPr>
          <w:color w:val="000000" w:themeColor="text1"/>
        </w:rPr>
        <w:t>Now switch to the velo</w:t>
      </w:r>
      <w:r>
        <w:rPr>
          <w:color w:val="000000" w:themeColor="text1"/>
        </w:rPr>
        <w:t xml:space="preserve">city map </w:t>
      </w:r>
      <w:ins w:id="89" w:author="Unknown Author" w:date="2018-09-24T19:13:00Z">
        <w:r>
          <w:rPr>
            <w:color w:val="000000" w:themeColor="text1"/>
          </w:rPr>
          <w:t>(</w:t>
        </w:r>
      </w:ins>
      <w:ins w:id="90" w:author="Unknown Author" w:date="2018-09-24T19:14:00Z">
        <w:r>
          <w:rPr>
            <w:color w:val="000000" w:themeColor="text1"/>
          </w:rPr>
          <w:t xml:space="preserve">v tab) </w:t>
        </w:r>
      </w:ins>
      <w:del w:id="91" w:author="Unknown Author" w:date="2018-09-24T19:13:00Z">
        <w:r>
          <w:rPr>
            <w:color w:val="000000" w:themeColor="text1"/>
          </w:rPr>
          <w:delText>t</w:delText>
        </w:r>
      </w:del>
      <w:ins w:id="92" w:author="Unknown Author" w:date="2018-09-24T19:13:00Z">
        <w:r>
          <w:rPr>
            <w:color w:val="000000" w:themeColor="text1"/>
          </w:rPr>
          <w:t>t</w:t>
        </w:r>
      </w:ins>
      <w:r>
        <w:rPr>
          <w:color w:val="000000" w:themeColor="text1"/>
        </w:rPr>
        <w:t xml:space="preserve">o compare the velocity field to the line intensity; you will probably want to switch back to linear scaling and perhaps change the color map for the velocity display (both done using the buttons below the left panel).  If you click the </w:t>
      </w:r>
      <w:r>
        <w:rPr>
          <w:b/>
          <w:i/>
          <w:color w:val="000000" w:themeColor="text1"/>
        </w:rPr>
        <w:t>Adjust Image Levels</w:t>
      </w:r>
      <w:r>
        <w:rPr>
          <w:color w:val="000000" w:themeColor="text1"/>
        </w:rPr>
        <w:t xml:space="preserve"> </w:t>
      </w:r>
      <w:r>
        <w:rPr>
          <w:color w:val="000000" w:themeColor="text1"/>
        </w:rPr>
        <w:t>button at the bottom, you can restrict the display to the velocity regions of interest.  In the case of M82 we would like to restrict the display to levels around the average velocity:</w:t>
      </w:r>
    </w:p>
    <w:p w14:paraId="357E6759" w14:textId="77777777" w:rsidR="00AD2FCC" w:rsidRDefault="00AD2FCC">
      <w:pPr>
        <w:rPr>
          <w:color w:val="000000" w:themeColor="text1"/>
        </w:rPr>
      </w:pPr>
    </w:p>
    <w:p w14:paraId="4D4FA3F0" w14:textId="77777777" w:rsidR="00AD2FCC" w:rsidRDefault="0006474F">
      <w:pPr>
        <w:rPr>
          <w:color w:val="000000" w:themeColor="text1"/>
        </w:rPr>
      </w:pPr>
      <w:r>
        <w:rPr>
          <w:noProof/>
        </w:rPr>
        <w:drawing>
          <wp:inline distT="0" distB="1270" distL="0" distR="1905" wp14:anchorId="06D4F937" wp14:editId="336968EE">
            <wp:extent cx="3630295" cy="3745230"/>
            <wp:effectExtent l="0" t="0" r="0" b="0"/>
            <wp:docPr id="1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23"/>
                    <pic:cNvPicPr>
                      <a:picLocks noChangeAspect="1" noChangeArrowheads="1"/>
                    </pic:cNvPicPr>
                  </pic:nvPicPr>
                  <pic:blipFill>
                    <a:blip r:embed="rId28"/>
                    <a:stretch>
                      <a:fillRect/>
                    </a:stretch>
                  </pic:blipFill>
                  <pic:spPr bwMode="auto">
                    <a:xfrm>
                      <a:off x="0" y="0"/>
                      <a:ext cx="3630295" cy="3745230"/>
                    </a:xfrm>
                    <a:prstGeom prst="rect">
                      <a:avLst/>
                    </a:prstGeom>
                  </pic:spPr>
                </pic:pic>
              </a:graphicData>
            </a:graphic>
          </wp:inline>
        </w:drawing>
      </w:r>
    </w:p>
    <w:p w14:paraId="03510987" w14:textId="77777777" w:rsidR="00AD2FCC" w:rsidRDefault="00AD2FCC">
      <w:pPr>
        <w:rPr>
          <w:color w:val="000000" w:themeColor="text1"/>
        </w:rPr>
      </w:pPr>
    </w:p>
    <w:p w14:paraId="56E743A1" w14:textId="77777777" w:rsidR="00AD2FCC" w:rsidRDefault="00AD2FCC">
      <w:pPr>
        <w:rPr>
          <w:color w:val="000000" w:themeColor="text1"/>
        </w:rPr>
      </w:pPr>
    </w:p>
    <w:p w14:paraId="011A4B31" w14:textId="77777777" w:rsidR="00AD2FCC" w:rsidRDefault="0006474F">
      <w:pPr>
        <w:rPr>
          <w:color w:val="000000" w:themeColor="text1"/>
        </w:rPr>
      </w:pPr>
      <w:r>
        <w:rPr>
          <w:color w:val="000000" w:themeColor="text1"/>
        </w:rPr>
        <w:t>There appears to be a strong gradient in the velocity that bisects</w:t>
      </w:r>
      <w:r>
        <w:rPr>
          <w:color w:val="000000" w:themeColor="text1"/>
        </w:rPr>
        <w:t xml:space="preserve"> the long axis of the line emission:  which is what we would expect for an edge-on rotating galaxy.  The gradient can also be seen in the spectra at each pixel by dragging the pixel in the left-hand panel along the long axis of the intensity contours:</w:t>
      </w:r>
    </w:p>
    <w:p w14:paraId="68C336CB" w14:textId="77777777" w:rsidR="00AD2FCC" w:rsidRDefault="00AD2FCC">
      <w:pPr>
        <w:rPr>
          <w:color w:val="000000" w:themeColor="text1"/>
        </w:rPr>
      </w:pPr>
    </w:p>
    <w:p w14:paraId="2419F918" w14:textId="77777777" w:rsidR="00AD2FCC" w:rsidRDefault="0006474F">
      <w:pPr>
        <w:rPr>
          <w:color w:val="000000" w:themeColor="text1"/>
        </w:rPr>
      </w:pPr>
      <w:r>
        <w:rPr>
          <w:noProof/>
        </w:rPr>
        <w:lastRenderedPageBreak/>
        <w:drawing>
          <wp:inline distT="0" distB="0" distL="0" distR="0" wp14:anchorId="6DEB43E8" wp14:editId="75990620">
            <wp:extent cx="5943600" cy="3230880"/>
            <wp:effectExtent l="0" t="0" r="0" b="0"/>
            <wp:docPr id="1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20"/>
                    <pic:cNvPicPr>
                      <a:picLocks noChangeAspect="1" noChangeArrowheads="1"/>
                    </pic:cNvPicPr>
                  </pic:nvPicPr>
                  <pic:blipFill>
                    <a:blip r:embed="rId29"/>
                    <a:stretch>
                      <a:fillRect/>
                    </a:stretch>
                  </pic:blipFill>
                  <pic:spPr bwMode="auto">
                    <a:xfrm>
                      <a:off x="0" y="0"/>
                      <a:ext cx="5943600" cy="3230880"/>
                    </a:xfrm>
                    <a:prstGeom prst="rect">
                      <a:avLst/>
                    </a:prstGeom>
                  </pic:spPr>
                </pic:pic>
              </a:graphicData>
            </a:graphic>
          </wp:inline>
        </w:drawing>
      </w:r>
    </w:p>
    <w:p w14:paraId="1375C984" w14:textId="77777777" w:rsidR="00AD2FCC" w:rsidRDefault="00AD2FCC">
      <w:pPr>
        <w:rPr>
          <w:color w:val="000000" w:themeColor="text1"/>
        </w:rPr>
      </w:pPr>
    </w:p>
    <w:p w14:paraId="28C07E7C" w14:textId="77777777" w:rsidR="00AD2FCC" w:rsidRDefault="0006474F">
      <w:pPr>
        <w:rPr>
          <w:color w:val="000000" w:themeColor="text1"/>
        </w:rPr>
      </w:pPr>
      <w:r>
        <w:rPr>
          <w:noProof/>
        </w:rPr>
        <w:drawing>
          <wp:inline distT="0" distB="0" distL="0" distR="0" wp14:anchorId="0A8CFABB" wp14:editId="5D7B8A36">
            <wp:extent cx="5943600" cy="3230880"/>
            <wp:effectExtent l="0" t="0" r="0" b="0"/>
            <wp:docPr id="2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1"/>
                    <pic:cNvPicPr>
                      <a:picLocks noChangeAspect="1" noChangeArrowheads="1"/>
                    </pic:cNvPicPr>
                  </pic:nvPicPr>
                  <pic:blipFill>
                    <a:blip r:embed="rId30"/>
                    <a:stretch>
                      <a:fillRect/>
                    </a:stretch>
                  </pic:blipFill>
                  <pic:spPr bwMode="auto">
                    <a:xfrm>
                      <a:off x="0" y="0"/>
                      <a:ext cx="5943600" cy="3230880"/>
                    </a:xfrm>
                    <a:prstGeom prst="rect">
                      <a:avLst/>
                    </a:prstGeom>
                  </pic:spPr>
                </pic:pic>
              </a:graphicData>
            </a:graphic>
          </wp:inline>
        </w:drawing>
      </w:r>
    </w:p>
    <w:p w14:paraId="7BC110FE" w14:textId="77777777" w:rsidR="00AD2FCC" w:rsidRDefault="00AD2FCC">
      <w:pPr>
        <w:rPr>
          <w:color w:val="000000" w:themeColor="text1"/>
        </w:rPr>
      </w:pPr>
    </w:p>
    <w:p w14:paraId="38B5D816" w14:textId="77777777" w:rsidR="00AD2FCC" w:rsidDel="007732BF" w:rsidRDefault="0006474F">
      <w:pPr>
        <w:rPr>
          <w:del w:id="93" w:author="Microsoft Office User" w:date="2018-09-25T11:45:00Z"/>
        </w:rPr>
      </w:pPr>
      <w:r>
        <w:rPr>
          <w:color w:val="000000" w:themeColor="text1"/>
        </w:rPr>
        <w:t xml:space="preserve">Switching to the dispersion </w:t>
      </w:r>
      <w:ins w:id="94" w:author="Unknown Author" w:date="2018-09-24T19:14:00Z">
        <w:r>
          <w:rPr>
            <w:color w:val="000000" w:themeColor="text1"/>
          </w:rPr>
          <w:t xml:space="preserve">map </w:t>
        </w:r>
      </w:ins>
      <w:r>
        <w:rPr>
          <w:color w:val="000000" w:themeColor="text1"/>
        </w:rPr>
        <w:t>(</w:t>
      </w:r>
      <w:proofErr w:type="spellStart"/>
      <w:r>
        <w:rPr>
          <w:color w:val="000000" w:themeColor="text1"/>
        </w:rPr>
        <w:t>σ</w:t>
      </w:r>
      <w:r>
        <w:rPr>
          <w:color w:val="000000" w:themeColor="text1"/>
          <w:vertAlign w:val="subscript"/>
        </w:rPr>
        <w:t>V</w:t>
      </w:r>
      <w:proofErr w:type="spellEnd"/>
      <w:ins w:id="95" w:author="Unknown Author" w:date="2018-09-24T19:14:00Z">
        <w:r>
          <w:rPr>
            <w:color w:val="000000" w:themeColor="text1"/>
            <w:vertAlign w:val="subscript"/>
          </w:rPr>
          <w:t xml:space="preserve"> </w:t>
        </w:r>
        <w:r>
          <w:rPr>
            <w:color w:val="000000" w:themeColor="text1"/>
          </w:rPr>
          <w:t>tab</w:t>
        </w:r>
      </w:ins>
      <w:del w:id="96" w:author="Unknown Author" w:date="2018-09-24T19:14:00Z">
        <w:r>
          <w:rPr>
            <w:color w:val="000000" w:themeColor="text1"/>
          </w:rPr>
          <w:delText>) tab</w:delText>
        </w:r>
      </w:del>
      <w:ins w:id="97" w:author="Unknown Author" w:date="2018-09-24T19:13:00Z">
        <w:r>
          <w:rPr>
            <w:i/>
            <w:iCs/>
            <w:color w:val="000000" w:themeColor="text1"/>
          </w:rPr>
          <w:t xml:space="preserve"> </w:t>
        </w:r>
      </w:ins>
      <w:r>
        <w:rPr>
          <w:color w:val="000000" w:themeColor="text1"/>
        </w:rPr>
        <w:t>, we can evaluate the width of the line as a function of position across the map</w:t>
      </w:r>
      <w:ins w:id="98" w:author="Unknown Author" w:date="2018-09-24T19:16:00Z">
        <w:del w:id="99" w:author="Microsoft Office User" w:date="2018-09-25T11:42:00Z">
          <w:r w:rsidDel="007732BF">
            <w:rPr>
              <w:color w:val="000000" w:themeColor="text1"/>
            </w:rPr>
            <w:delText xml:space="preserve"> </w:delText>
          </w:r>
          <w:r w:rsidDel="007732BF">
            <w:rPr>
              <w:i/>
              <w:iCs/>
              <w:color w:val="000000" w:themeColor="text1"/>
            </w:rPr>
            <w:delText>[is that dispertion or line width?</w:delText>
          </w:r>
          <w:r w:rsidDel="007732BF">
            <w:rPr>
              <w:i/>
              <w:iCs/>
              <w:color w:val="000000" w:themeColor="text1"/>
            </w:rPr>
            <w:delText>]</w:delText>
          </w:r>
        </w:del>
      </w:ins>
      <w:r>
        <w:rPr>
          <w:i/>
          <w:iCs/>
          <w:color w:val="000000" w:themeColor="text1"/>
          <w:rPrChange w:id="100" w:author="Unknown Author" w:date="2018-09-24T19:16:00Z">
            <w:rPr/>
          </w:rPrChange>
        </w:rPr>
        <w:t>.</w:t>
      </w:r>
      <w:r>
        <w:rPr>
          <w:color w:val="000000" w:themeColor="text1"/>
        </w:rPr>
        <w:t xml:space="preserve">  It is important to look up the resolution of the instrument (see the </w:t>
      </w:r>
      <w:hyperlink r:id="rId31">
        <w:r>
          <w:rPr>
            <w:rStyle w:val="InternetLink"/>
          </w:rPr>
          <w:t>FIFI-LS section of the Observers Handbook</w:t>
        </w:r>
        <w:r>
          <w:rPr>
            <w:rStyle w:val="FootnoteAnchor"/>
          </w:rPr>
          <w:footnoteReference w:id="1"/>
        </w:r>
      </w:hyperlink>
      <w:r>
        <w:rPr>
          <w:color w:val="000000" w:themeColor="text1"/>
        </w:rPr>
        <w:t xml:space="preserve">) in order to evaluate the dispersion map.  In this case, the resolution of FIFI-LS is approximately R = 1250 at 157.8 </w:t>
      </w:r>
      <w:r>
        <w:rPr>
          <w:rFonts w:cs="Helvetica"/>
        </w:rPr>
        <w:t>µm</w:t>
      </w:r>
      <w:ins w:id="101" w:author="Microsoft Office User" w:date="2018-09-25T11:44:00Z">
        <w:r w:rsidR="007732BF">
          <w:rPr>
            <w:color w:val="000000" w:themeColor="text1"/>
          </w:rPr>
          <w:t xml:space="preserve">. So, an unresolved line </w:t>
        </w:r>
      </w:ins>
      <w:del w:id="102" w:author="Microsoft Office User" w:date="2018-09-25T11:44:00Z">
        <w:r w:rsidDel="007732BF">
          <w:rPr>
            <w:color w:val="000000" w:themeColor="text1"/>
          </w:rPr>
          <w:delText>,</w:delText>
        </w:r>
        <w:r w:rsidDel="007732BF">
          <w:rPr>
            <w:color w:val="000000" w:themeColor="text1"/>
          </w:rPr>
          <w:delText xml:space="preserve"> </w:delText>
        </w:r>
      </w:del>
      <w:r>
        <w:rPr>
          <w:color w:val="000000" w:themeColor="text1"/>
        </w:rPr>
        <w:t>w</w:t>
      </w:r>
      <w:ins w:id="103" w:author="Microsoft Office User" w:date="2018-09-25T11:44:00Z">
        <w:r w:rsidR="007732BF">
          <w:rPr>
            <w:color w:val="000000" w:themeColor="text1"/>
          </w:rPr>
          <w:t>ill have a</w:t>
        </w:r>
      </w:ins>
      <w:del w:id="104" w:author="Microsoft Office User" w:date="2018-09-25T11:44:00Z">
        <w:r w:rsidDel="007732BF">
          <w:rPr>
            <w:color w:val="000000" w:themeColor="text1"/>
          </w:rPr>
          <w:delText>h</w:delText>
        </w:r>
        <w:r w:rsidDel="007732BF">
          <w:rPr>
            <w:color w:val="000000" w:themeColor="text1"/>
          </w:rPr>
          <w:delText>i</w:delText>
        </w:r>
        <w:r w:rsidDel="007732BF">
          <w:rPr>
            <w:color w:val="000000" w:themeColor="text1"/>
          </w:rPr>
          <w:delText>c</w:delText>
        </w:r>
        <w:r w:rsidDel="007732BF">
          <w:rPr>
            <w:color w:val="000000" w:themeColor="text1"/>
          </w:rPr>
          <w:delText>h</w:delText>
        </w:r>
        <w:r w:rsidDel="007732BF">
          <w:rPr>
            <w:color w:val="000000" w:themeColor="text1"/>
          </w:rPr>
          <w:delText xml:space="preserve"> </w:delText>
        </w:r>
        <w:r w:rsidDel="007732BF">
          <w:rPr>
            <w:color w:val="000000" w:themeColor="text1"/>
          </w:rPr>
          <w:delText>c</w:delText>
        </w:r>
        <w:r w:rsidDel="007732BF">
          <w:rPr>
            <w:color w:val="000000" w:themeColor="text1"/>
          </w:rPr>
          <w:delText>o</w:delText>
        </w:r>
        <w:r w:rsidDel="007732BF">
          <w:rPr>
            <w:color w:val="000000" w:themeColor="text1"/>
          </w:rPr>
          <w:delText>r</w:delText>
        </w:r>
        <w:r w:rsidDel="007732BF">
          <w:rPr>
            <w:color w:val="000000" w:themeColor="text1"/>
          </w:rPr>
          <w:delText>r</w:delText>
        </w:r>
        <w:r w:rsidDel="007732BF">
          <w:rPr>
            <w:color w:val="000000" w:themeColor="text1"/>
          </w:rPr>
          <w:delText>e</w:delText>
        </w:r>
        <w:r w:rsidDel="007732BF">
          <w:rPr>
            <w:color w:val="000000" w:themeColor="text1"/>
          </w:rPr>
          <w:delText>s</w:delText>
        </w:r>
        <w:r w:rsidDel="007732BF">
          <w:rPr>
            <w:color w:val="000000" w:themeColor="text1"/>
          </w:rPr>
          <w:delText>p</w:delText>
        </w:r>
        <w:r w:rsidDel="007732BF">
          <w:rPr>
            <w:color w:val="000000" w:themeColor="text1"/>
          </w:rPr>
          <w:delText>o</w:delText>
        </w:r>
        <w:r w:rsidDel="007732BF">
          <w:rPr>
            <w:color w:val="000000" w:themeColor="text1"/>
          </w:rPr>
          <w:delText>n</w:delText>
        </w:r>
        <w:r w:rsidDel="007732BF">
          <w:rPr>
            <w:color w:val="000000" w:themeColor="text1"/>
          </w:rPr>
          <w:delText>d</w:delText>
        </w:r>
        <w:r w:rsidDel="007732BF">
          <w:rPr>
            <w:color w:val="000000" w:themeColor="text1"/>
          </w:rPr>
          <w:delText>s</w:delText>
        </w:r>
        <w:r w:rsidDel="007732BF">
          <w:rPr>
            <w:color w:val="000000" w:themeColor="text1"/>
          </w:rPr>
          <w:delText xml:space="preserve"> </w:delText>
        </w:r>
        <w:r w:rsidDel="007732BF">
          <w:rPr>
            <w:color w:val="000000" w:themeColor="text1"/>
          </w:rPr>
          <w:delText>t</w:delText>
        </w:r>
        <w:r w:rsidDel="007732BF">
          <w:rPr>
            <w:color w:val="000000" w:themeColor="text1"/>
          </w:rPr>
          <w:delText>o</w:delText>
        </w:r>
        <w:r w:rsidDel="007732BF">
          <w:rPr>
            <w:color w:val="000000" w:themeColor="text1"/>
          </w:rPr>
          <w:delText xml:space="preserve"> </w:delText>
        </w:r>
        <w:r w:rsidDel="007732BF">
          <w:rPr>
            <w:color w:val="000000" w:themeColor="text1"/>
          </w:rPr>
          <w:delText>a</w:delText>
        </w:r>
        <w:r w:rsidDel="007732BF">
          <w:rPr>
            <w:color w:val="000000" w:themeColor="text1"/>
          </w:rPr>
          <w:delText xml:space="preserve"> </w:delText>
        </w:r>
        <w:r w:rsidDel="007732BF">
          <w:rPr>
            <w:color w:val="000000" w:themeColor="text1"/>
          </w:rPr>
          <w:delText>l</w:delText>
        </w:r>
        <w:r w:rsidDel="007732BF">
          <w:rPr>
            <w:color w:val="000000" w:themeColor="text1"/>
          </w:rPr>
          <w:delText>i</w:delText>
        </w:r>
        <w:r w:rsidDel="007732BF">
          <w:rPr>
            <w:color w:val="000000" w:themeColor="text1"/>
          </w:rPr>
          <w:delText>n</w:delText>
        </w:r>
        <w:r w:rsidDel="007732BF">
          <w:rPr>
            <w:color w:val="000000" w:themeColor="text1"/>
          </w:rPr>
          <w:delText>e</w:delText>
        </w:r>
      </w:del>
      <w:r>
        <w:rPr>
          <w:color w:val="000000" w:themeColor="text1"/>
        </w:rPr>
        <w:t xml:space="preserve"> FWHM of 240 km/s </w:t>
      </w:r>
      <w:ins w:id="105" w:author="Microsoft Office User" w:date="2018-09-25T11:45:00Z">
        <w:r w:rsidR="007732BF">
          <w:rPr>
            <w:color w:val="000000" w:themeColor="text1"/>
          </w:rPr>
          <w:t xml:space="preserve">which corresponds to </w:t>
        </w:r>
        <w:proofErr w:type="spellStart"/>
        <w:proofErr w:type="gramStart"/>
        <w:r w:rsidR="007732BF">
          <w:rPr>
            <w:color w:val="000000" w:themeColor="text1"/>
          </w:rPr>
          <w:t>a</w:t>
        </w:r>
        <w:proofErr w:type="spellEnd"/>
        <w:proofErr w:type="gramEnd"/>
        <w:r w:rsidR="007732BF">
          <w:rPr>
            <w:color w:val="000000" w:themeColor="text1"/>
          </w:rPr>
          <w:t xml:space="preserve"> </w:t>
        </w:r>
      </w:ins>
      <w:ins w:id="106" w:author="Microsoft Office User" w:date="2018-09-25T11:47:00Z">
        <w:r w:rsidR="007732BF">
          <w:rPr>
            <w:color w:val="000000" w:themeColor="text1"/>
          </w:rPr>
          <w:t xml:space="preserve">instrumental </w:t>
        </w:r>
      </w:ins>
      <w:del w:id="107" w:author="Microsoft Office User" w:date="2018-09-25T11:45:00Z">
        <w:r w:rsidDel="007732BF">
          <w:rPr>
            <w:color w:val="000000" w:themeColor="text1"/>
          </w:rPr>
          <w:delText>a</w:delText>
        </w:r>
        <w:r w:rsidDel="007732BF">
          <w:rPr>
            <w:color w:val="000000" w:themeColor="text1"/>
          </w:rPr>
          <w:delText>n</w:delText>
        </w:r>
        <w:r w:rsidDel="007732BF">
          <w:rPr>
            <w:color w:val="000000" w:themeColor="text1"/>
          </w:rPr>
          <w:delText>d</w:delText>
        </w:r>
        <w:r w:rsidDel="007732BF">
          <w:rPr>
            <w:color w:val="000000" w:themeColor="text1"/>
          </w:rPr>
          <w:delText xml:space="preserve"> </w:delText>
        </w:r>
        <w:r w:rsidDel="007732BF">
          <w:rPr>
            <w:color w:val="000000" w:themeColor="text1"/>
          </w:rPr>
          <w:delText>t</w:delText>
        </w:r>
        <w:r w:rsidDel="007732BF">
          <w:rPr>
            <w:color w:val="000000" w:themeColor="text1"/>
          </w:rPr>
          <w:delText>h</w:delText>
        </w:r>
        <w:r w:rsidDel="007732BF">
          <w:rPr>
            <w:color w:val="000000" w:themeColor="text1"/>
          </w:rPr>
          <w:delText>u</w:delText>
        </w:r>
        <w:r w:rsidDel="007732BF">
          <w:rPr>
            <w:color w:val="000000" w:themeColor="text1"/>
          </w:rPr>
          <w:delText>s</w:delText>
        </w:r>
        <w:r w:rsidDel="007732BF">
          <w:rPr>
            <w:color w:val="000000" w:themeColor="text1"/>
          </w:rPr>
          <w:delText xml:space="preserve"> </w:delText>
        </w:r>
        <w:r w:rsidDel="007732BF">
          <w:rPr>
            <w:color w:val="000000" w:themeColor="text1"/>
          </w:rPr>
          <w:delText>a</w:delText>
        </w:r>
        <w:r w:rsidDel="007732BF">
          <w:rPr>
            <w:color w:val="000000" w:themeColor="text1"/>
          </w:rPr>
          <w:delText xml:space="preserve"> </w:delText>
        </w:r>
      </w:del>
      <w:r>
        <w:rPr>
          <w:color w:val="000000" w:themeColor="text1"/>
        </w:rPr>
        <w:t xml:space="preserve">dispersion of </w:t>
      </w:r>
      <w:proofErr w:type="spellStart"/>
      <w:r>
        <w:rPr>
          <w:color w:val="000000" w:themeColor="text1"/>
        </w:rPr>
        <w:t>σ</w:t>
      </w:r>
      <w:r>
        <w:rPr>
          <w:color w:val="000000" w:themeColor="text1"/>
          <w:vertAlign w:val="subscript"/>
        </w:rPr>
        <w:t>V</w:t>
      </w:r>
      <w:proofErr w:type="spellEnd"/>
      <w:r>
        <w:rPr>
          <w:color w:val="000000" w:themeColor="text1"/>
        </w:rPr>
        <w:t xml:space="preserve"> = 102 km/s.  </w:t>
      </w:r>
      <w:ins w:id="108" w:author="Microsoft Office User" w:date="2018-09-25T11:46:00Z">
        <w:r w:rsidR="007732BF">
          <w:rPr>
            <w:color w:val="000000" w:themeColor="text1"/>
          </w:rPr>
          <w:t xml:space="preserve">To </w:t>
        </w:r>
        <w:r w:rsidR="007732BF">
          <w:rPr>
            <w:color w:val="000000" w:themeColor="text1"/>
          </w:rPr>
          <w:lastRenderedPageBreak/>
          <w:t>obtain the real dispersion one should deconvolve the measured line width from the instrumental width.</w:t>
        </w:r>
      </w:ins>
      <w:ins w:id="109" w:author="Unknown Author" w:date="2018-09-24T19:16:00Z">
        <w:del w:id="110" w:author="Microsoft Office User" w:date="2018-09-25T11:45:00Z">
          <w:r w:rsidDel="007732BF">
            <w:rPr>
              <w:i/>
              <w:iCs/>
              <w:color w:val="000000" w:themeColor="text1"/>
            </w:rPr>
            <w:delText>[</w:delText>
          </w:r>
        </w:del>
      </w:ins>
      <w:ins w:id="111" w:author="Unknown Author" w:date="2018-09-24T19:15:00Z">
        <w:del w:id="112" w:author="Microsoft Office User" w:date="2018-09-25T11:45:00Z">
          <w:r w:rsidDel="007732BF">
            <w:rPr>
              <w:rFonts w:ascii="Tahoma" w:hAnsi="Tahoma"/>
              <w:i/>
              <w:iCs/>
              <w:color w:val="000000" w:themeColor="text1"/>
              <w:sz w:val="20"/>
            </w:rPr>
            <w:delText xml:space="preserve">is that line FWHM or spectral element FWHM? I </w:delText>
          </w:r>
          <w:r w:rsidDel="007732BF">
            <w:rPr>
              <w:rFonts w:ascii="Tahoma" w:hAnsi="Tahoma"/>
              <w:i/>
              <w:iCs/>
              <w:color w:val="000000" w:themeColor="text1"/>
              <w:sz w:val="20"/>
            </w:rPr>
            <w:delText>wasn't sure to understand how one</w:delText>
          </w:r>
          <w:r w:rsidDel="007732BF">
            <w:rPr>
              <w:rFonts w:ascii="Tahoma" w:hAnsi="Tahoma"/>
              <w:color w:val="000000" w:themeColor="text1"/>
              <w:sz w:val="20"/>
            </w:rPr>
            <w:delText xml:space="preserve"> </w:delText>
          </w:r>
          <w:r w:rsidDel="007732BF">
            <w:rPr>
              <w:rFonts w:ascii="Tahoma" w:hAnsi="Tahoma"/>
              <w:i/>
              <w:iCs/>
              <w:color w:val="000000" w:themeColor="text1"/>
              <w:sz w:val="20"/>
            </w:rPr>
            <w:delText>gets line FWHM directly from the R value- unless the line is very much unresolved, but even then one would not get the true line width, just the observed one?</w:delText>
          </w:r>
        </w:del>
      </w:ins>
      <w:ins w:id="113" w:author="Unknown Author" w:date="2018-09-24T19:16:00Z">
        <w:del w:id="114" w:author="Microsoft Office User" w:date="2018-09-25T11:45:00Z">
          <w:r w:rsidDel="007732BF">
            <w:rPr>
              <w:rFonts w:ascii="Tahoma" w:hAnsi="Tahoma"/>
              <w:i/>
              <w:iCs/>
              <w:color w:val="000000" w:themeColor="text1"/>
              <w:sz w:val="20"/>
            </w:rPr>
            <w:delText>]</w:delText>
          </w:r>
        </w:del>
      </w:ins>
    </w:p>
    <w:p w14:paraId="332F888D" w14:textId="77777777" w:rsidR="00AD2FCC" w:rsidRDefault="00AD2FCC">
      <w:pPr>
        <w:rPr>
          <w:i/>
          <w:iCs/>
          <w:color w:val="000000" w:themeColor="text1"/>
        </w:rPr>
      </w:pPr>
    </w:p>
    <w:p w14:paraId="41966AC8" w14:textId="77777777" w:rsidR="00AD2FCC" w:rsidRDefault="0006474F">
      <w:pPr>
        <w:rPr>
          <w:color w:val="000000" w:themeColor="text1"/>
        </w:rPr>
      </w:pPr>
      <w:r>
        <w:rPr>
          <w:noProof/>
        </w:rPr>
        <w:drawing>
          <wp:inline distT="0" distB="0" distL="0" distR="0" wp14:anchorId="67720EE2" wp14:editId="1DB1E911">
            <wp:extent cx="3013075" cy="3105150"/>
            <wp:effectExtent l="0" t="0" r="0" b="0"/>
            <wp:docPr id="2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2"/>
                    <pic:cNvPicPr>
                      <a:picLocks noChangeAspect="1" noChangeArrowheads="1"/>
                    </pic:cNvPicPr>
                  </pic:nvPicPr>
                  <pic:blipFill>
                    <a:blip r:embed="rId32"/>
                    <a:stretch>
                      <a:fillRect/>
                    </a:stretch>
                  </pic:blipFill>
                  <pic:spPr bwMode="auto">
                    <a:xfrm>
                      <a:off x="0" y="0"/>
                      <a:ext cx="3013075" cy="3105150"/>
                    </a:xfrm>
                    <a:prstGeom prst="rect">
                      <a:avLst/>
                    </a:prstGeom>
                  </pic:spPr>
                </pic:pic>
              </a:graphicData>
            </a:graphic>
          </wp:inline>
        </w:drawing>
      </w:r>
    </w:p>
    <w:p w14:paraId="428B412A" w14:textId="77777777" w:rsidR="00AD2FCC" w:rsidRDefault="00AD2FCC">
      <w:pPr>
        <w:rPr>
          <w:color w:val="000000" w:themeColor="text1"/>
        </w:rPr>
      </w:pPr>
    </w:p>
    <w:p w14:paraId="734FBF2C" w14:textId="77777777" w:rsidR="00AD2FCC" w:rsidRDefault="0006474F">
      <w:pPr>
        <w:rPr>
          <w:color w:val="000000" w:themeColor="text1"/>
        </w:rPr>
      </w:pPr>
      <w:r>
        <w:rPr>
          <w:color w:val="000000" w:themeColor="text1"/>
        </w:rPr>
        <w:t>As can be seen from the levels, the line widths across the cube are slightly higher than the resolution and hence the line is marginally resolved.  (Note that the high values in the northern and southern edges of the cube coincide with regions of low S/N a</w:t>
      </w:r>
      <w:r>
        <w:rPr>
          <w:color w:val="000000" w:themeColor="text1"/>
        </w:rPr>
        <w:t xml:space="preserve">nd are suspect.)  </w:t>
      </w:r>
    </w:p>
    <w:p w14:paraId="5565EFCC" w14:textId="77777777" w:rsidR="00AD2FCC" w:rsidRDefault="00AD2FCC">
      <w:pPr>
        <w:rPr>
          <w:color w:val="000000" w:themeColor="text1"/>
        </w:rPr>
      </w:pPr>
    </w:p>
    <w:p w14:paraId="42AD45D8" w14:textId="77777777" w:rsidR="00AD2FCC" w:rsidRDefault="0006474F">
      <w:pPr>
        <w:rPr>
          <w:sz w:val="20"/>
        </w:rPr>
      </w:pPr>
      <w:ins w:id="115" w:author="Unknown Author" w:date="2018-09-24T19:17:00Z">
        <w:del w:id="116" w:author="Microsoft Office User" w:date="2018-09-25T11:48:00Z">
          <w:r w:rsidDel="007732BF">
            <w:rPr>
              <w:rFonts w:ascii="Tahoma" w:hAnsi="Tahoma"/>
              <w:color w:val="000000"/>
              <w:sz w:val="20"/>
            </w:rPr>
            <w:delText>- how to add different datacubes from the same AOR? Ralph says that: '</w:delText>
          </w:r>
        </w:del>
      </w:ins>
      <w:ins w:id="117" w:author="Unknown Author" w:date="2018-09-24T19:22:00Z">
        <w:del w:id="118" w:author="Microsoft Office User" w:date="2018-09-25T11:48:00Z">
          <w:r w:rsidDel="007732BF">
            <w:rPr>
              <w:sz w:val="20"/>
            </w:rPr>
            <w:delText>I dont think that is recommended due to calibration/telluric correction concerns.  I think the AORs that *can* be combined *have* been combined (see Level 4 data prod</w:delText>
          </w:r>
          <w:r w:rsidDel="007732BF">
            <w:rPr>
              <w:sz w:val="20"/>
            </w:rPr>
            <w:delText>ucts).  Dario is in a better position to comment on this.'</w:delText>
          </w:r>
        </w:del>
      </w:ins>
      <w:ins w:id="119" w:author="Unknown Author" w:date="2018-09-24T19:17:00Z">
        <w:r>
          <w:rPr>
            <w:rFonts w:ascii="Tahoma" w:hAnsi="Tahoma"/>
            <w:color w:val="000000"/>
            <w:sz w:val="20"/>
          </w:rPr>
          <w:br/>
        </w:r>
        <w:bookmarkStart w:id="120" w:name="_GoBack"/>
        <w:bookmarkEnd w:id="120"/>
        <w:del w:id="121" w:author="Microsoft Office User" w:date="2018-09-25T11:49:00Z">
          <w:r w:rsidDel="007732BF">
            <w:rPr>
              <w:rFonts w:ascii="Tahoma" w:hAnsi="Tahoma"/>
              <w:color w:val="000000"/>
              <w:sz w:val="20"/>
            </w:rPr>
            <w:delText>- I am surprised I could not find a way to look at the cube slice / slice. ?</w:delText>
          </w:r>
        </w:del>
      </w:ins>
    </w:p>
    <w:sectPr w:rsidR="00AD2FCC">
      <w:pgSz w:w="12240" w:h="15840"/>
      <w:pgMar w:top="1440" w:right="1440" w:bottom="1440" w:left="1440" w:header="0" w:footer="0" w:gutter="0"/>
      <w:cols w:space="720"/>
      <w:formProt w:val="0"/>
      <w:docGrid w:linePitch="240" w:charSpace="-6145"/>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Ralph Shuping" w:date="2018-08-07T16:38:00Z" w:initials="RS">
    <w:p w14:paraId="41A1CDFA" w14:textId="77777777" w:rsidR="00AD2FCC" w:rsidRDefault="0006474F">
      <w:r>
        <w:t>Location/link TBD.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41A1CDFA"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41A1CDFA" w16cid:durableId="1F5485A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E0ECCCA" w14:textId="77777777" w:rsidR="0006474F" w:rsidRDefault="0006474F">
      <w:r>
        <w:separator/>
      </w:r>
    </w:p>
  </w:endnote>
  <w:endnote w:type="continuationSeparator" w:id="0">
    <w:p w14:paraId="1544288E" w14:textId="77777777" w:rsidR="0006474F" w:rsidRDefault="0006474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1"/>
    <w:family w:val="roman"/>
    <w:pitch w:val="variable"/>
    <w:sig w:usb0="E0002AEF" w:usb1="C0007841" w:usb2="00000009" w:usb3="00000000" w:csb0="000001FF" w:csb1="00000000"/>
  </w:font>
  <w:font w:name="Courier New">
    <w:panose1 w:val="02070309020205020404"/>
    <w:charset w:val="01"/>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Helvetica">
    <w:panose1 w:val="00000000000000000000"/>
    <w:charset w:val="00"/>
    <w:family w:val="auto"/>
    <w:pitch w:val="variable"/>
    <w:sig w:usb0="E00002FF" w:usb1="5000785B" w:usb2="00000000" w:usb3="00000000" w:csb0="0000019F" w:csb1="00000000"/>
  </w:font>
  <w:font w:name="Calibri">
    <w:panose1 w:val="020F0502020204030204"/>
    <w:charset w:val="00"/>
    <w:family w:val="swiss"/>
    <w:pitch w:val="variable"/>
    <w:sig w:usb0="E0002AFF" w:usb1="C000247B" w:usb2="00000009" w:usb3="00000000" w:csb0="000001FF" w:csb1="00000000"/>
  </w:font>
  <w:font w:name="Liberation Sans">
    <w:altName w:val="Arial"/>
    <w:panose1 w:val="020B0604020202020204"/>
    <w:charset w:val="01"/>
    <w:family w:val="swiss"/>
    <w:pitch w:val="variable"/>
  </w:font>
  <w:font w:name="WenQuanYi Zen Hei Sharp">
    <w:panose1 w:val="020B0604020202020204"/>
    <w:charset w:val="00"/>
    <w:family w:val="roman"/>
    <w:notTrueType/>
    <w:pitch w:val="default"/>
  </w:font>
  <w:font w:name="Lohit Devanagari">
    <w:altName w:val="Cambria"/>
    <w:panose1 w:val="020B0604020202020204"/>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0209ACC" w14:textId="77777777" w:rsidR="0006474F" w:rsidRDefault="0006474F">
      <w:r>
        <w:separator/>
      </w:r>
    </w:p>
  </w:footnote>
  <w:footnote w:type="continuationSeparator" w:id="0">
    <w:p w14:paraId="6E8E34BA" w14:textId="77777777" w:rsidR="0006474F" w:rsidRDefault="0006474F">
      <w:r>
        <w:continuationSeparator/>
      </w:r>
    </w:p>
  </w:footnote>
  <w:footnote w:id="1">
    <w:p w14:paraId="358BB615" w14:textId="77777777" w:rsidR="00AD2FCC" w:rsidRDefault="0006474F">
      <w:pPr>
        <w:pStyle w:val="FootnoteText"/>
      </w:pPr>
      <w:r>
        <w:rPr>
          <w:rStyle w:val="FootnoteReference"/>
        </w:rPr>
        <w:footnoteRef/>
      </w:r>
      <w:r>
        <w:rPr>
          <w:rStyle w:val="FootnoteReference"/>
        </w:rPr>
        <w:tab/>
      </w:r>
      <w:r>
        <w:t xml:space="preserve"> </w:t>
      </w:r>
      <w:r>
        <w:t>https://www.sofia.usra.edu/science/proposing-and-observing/observers-handbook-cycle-7/3-fifi-ls</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7E2CE1"/>
    <w:multiLevelType w:val="multilevel"/>
    <w:tmpl w:val="FA1CC9E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 w15:restartNumberingAfterBreak="0">
    <w:nsid w:val="03952238"/>
    <w:multiLevelType w:val="multilevel"/>
    <w:tmpl w:val="07189EA0"/>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 w15:restartNumberingAfterBreak="0">
    <w:nsid w:val="1A486EEB"/>
    <w:multiLevelType w:val="multilevel"/>
    <w:tmpl w:val="EC94B04A"/>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3" w15:restartNumberingAfterBreak="0">
    <w:nsid w:val="43FA0C70"/>
    <w:multiLevelType w:val="multilevel"/>
    <w:tmpl w:val="AE64C7F2"/>
    <w:lvl w:ilvl="0">
      <w:start w:val="1"/>
      <w:numFmt w:val="bullet"/>
      <w:lvlText w:val="-"/>
      <w:lvlJc w:val="left"/>
      <w:pPr>
        <w:ind w:left="720" w:hanging="360"/>
      </w:pPr>
      <w:rPr>
        <w:rFonts w:ascii="Helvetica" w:hAnsi="Helvetica" w:cs="Helvetica"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4" w15:restartNumberingAfterBreak="0">
    <w:nsid w:val="447572A6"/>
    <w:multiLevelType w:val="multilevel"/>
    <w:tmpl w:val="1D12A216"/>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5" w15:restartNumberingAfterBreak="0">
    <w:nsid w:val="7EE02E94"/>
    <w:multiLevelType w:val="multilevel"/>
    <w:tmpl w:val="49C6C10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6" w15:restartNumberingAfterBreak="0">
    <w:nsid w:val="7F070E25"/>
    <w:multiLevelType w:val="multilevel"/>
    <w:tmpl w:val="BE8C7342"/>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num w:numId="1">
    <w:abstractNumId w:val="6"/>
  </w:num>
  <w:num w:numId="2">
    <w:abstractNumId w:val="0"/>
  </w:num>
  <w:num w:numId="3">
    <w:abstractNumId w:val="2"/>
  </w:num>
  <w:num w:numId="4">
    <w:abstractNumId w:val="3"/>
  </w:num>
  <w:num w:numId="5">
    <w:abstractNumId w:val="1"/>
  </w:num>
  <w:num w:numId="6">
    <w:abstractNumId w:val="5"/>
  </w:num>
  <w:num w:numId="7">
    <w:abstractNumId w:val="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Microsoft Office User">
    <w15:presenceInfo w15:providerId="None" w15:userId="Microsoft Office Us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D2FCC"/>
    <w:rsid w:val="0006474F"/>
    <w:rsid w:val="003F5189"/>
    <w:rsid w:val="007732BF"/>
    <w:rsid w:val="00A201E6"/>
    <w:rsid w:val="00AD2FCC"/>
    <w:rsid w:val="00D55980"/>
    <w:rsid w:val="00EC7956"/>
  </w:rsids>
  <m:mathPr>
    <m:mathFont m:val="Cambria Math"/>
    <m:brkBin m:val="before"/>
    <m:brkBinSub m:val="--"/>
    <m:smallFrac m:val="0"/>
    <m:dispDef/>
    <m:lMargin m:val="0"/>
    <m:rMargin m:val="0"/>
    <m:defJc m:val="centerGroup"/>
    <m:wrapIndent m:val="1440"/>
    <m:intLim m:val="subSup"/>
    <m:naryLim m:val="undOvr"/>
  </m:mathPr>
  <w:themeFontLang w:val="en-US" w:eastAsia="" w:bidi=""/>
  <w:clrSchemeMapping w:bg1="light1" w:t1="dark1" w:bg2="light2" w:t2="dark2" w:accent1="accent1" w:accent2="accent2" w:accent3="accent3" w:accent4="accent4" w:accent5="accent5" w:accent6="accent6" w:hyperlink="hyperlink" w:followedHyperlink="followedHyperlink"/>
  <w:decimalSymbol w:val="."/>
  <w:listSeparator w:val=","/>
  <w14:docId w14:val="50338240"/>
  <w15:docId w15:val="{9A35D4B3-18D4-9C46-8B8C-66E8E10D3C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BalloonTextChar">
    <w:name w:val="Balloon Text Char"/>
    <w:basedOn w:val="DefaultParagraphFont"/>
    <w:link w:val="BalloonText"/>
    <w:uiPriority w:val="99"/>
    <w:semiHidden/>
    <w:qFormat/>
    <w:rsid w:val="00DD5002"/>
    <w:rPr>
      <w:rFonts w:ascii="Times New Roman" w:hAnsi="Times New Roman" w:cs="Times New Roman"/>
      <w:sz w:val="18"/>
      <w:szCs w:val="18"/>
    </w:rPr>
  </w:style>
  <w:style w:type="character" w:customStyle="1" w:styleId="InternetLink">
    <w:name w:val="Internet Link"/>
    <w:basedOn w:val="DefaultParagraphFont"/>
    <w:uiPriority w:val="99"/>
    <w:unhideWhenUsed/>
    <w:rsid w:val="00740AAE"/>
    <w:rPr>
      <w:color w:val="0563C1" w:themeColor="hyperlink"/>
      <w:u w:val="single"/>
    </w:rPr>
  </w:style>
  <w:style w:type="character" w:styleId="UnresolvedMention">
    <w:name w:val="Unresolved Mention"/>
    <w:basedOn w:val="DefaultParagraphFont"/>
    <w:uiPriority w:val="99"/>
    <w:qFormat/>
    <w:rsid w:val="00740AAE"/>
    <w:rPr>
      <w:color w:val="605E5C"/>
      <w:shd w:val="clear" w:color="auto" w:fill="E1DFDD"/>
    </w:rPr>
  </w:style>
  <w:style w:type="character" w:customStyle="1" w:styleId="FootnoteTextChar">
    <w:name w:val="Footnote Text Char"/>
    <w:basedOn w:val="DefaultParagraphFont"/>
    <w:link w:val="FootnoteText"/>
    <w:uiPriority w:val="99"/>
    <w:semiHidden/>
    <w:qFormat/>
    <w:rsid w:val="00740AAE"/>
    <w:rPr>
      <w:sz w:val="20"/>
      <w:szCs w:val="20"/>
    </w:rPr>
  </w:style>
  <w:style w:type="character" w:styleId="FootnoteReference">
    <w:name w:val="footnote reference"/>
    <w:basedOn w:val="DefaultParagraphFont"/>
    <w:uiPriority w:val="99"/>
    <w:semiHidden/>
    <w:unhideWhenUsed/>
    <w:qFormat/>
    <w:rsid w:val="00740AAE"/>
    <w:rPr>
      <w:vertAlign w:val="superscript"/>
    </w:rPr>
  </w:style>
  <w:style w:type="character" w:styleId="CommentReference">
    <w:name w:val="annotation reference"/>
    <w:basedOn w:val="DefaultParagraphFont"/>
    <w:uiPriority w:val="99"/>
    <w:semiHidden/>
    <w:unhideWhenUsed/>
    <w:qFormat/>
    <w:rsid w:val="008D5A33"/>
    <w:rPr>
      <w:sz w:val="16"/>
      <w:szCs w:val="16"/>
    </w:rPr>
  </w:style>
  <w:style w:type="character" w:customStyle="1" w:styleId="CommentTextChar">
    <w:name w:val="Comment Text Char"/>
    <w:basedOn w:val="DefaultParagraphFont"/>
    <w:link w:val="CommentText"/>
    <w:uiPriority w:val="99"/>
    <w:semiHidden/>
    <w:qFormat/>
    <w:rsid w:val="008D5A33"/>
    <w:rPr>
      <w:sz w:val="20"/>
      <w:szCs w:val="20"/>
    </w:rPr>
  </w:style>
  <w:style w:type="character" w:customStyle="1" w:styleId="CommentSubjectChar">
    <w:name w:val="Comment Subject Char"/>
    <w:basedOn w:val="CommentTextChar"/>
    <w:link w:val="CommentSubject"/>
    <w:uiPriority w:val="99"/>
    <w:semiHidden/>
    <w:qFormat/>
    <w:rsid w:val="008D5A33"/>
    <w:rPr>
      <w:b/>
      <w:bCs/>
      <w:sz w:val="20"/>
      <w:szCs w:val="20"/>
    </w:rPr>
  </w:style>
  <w:style w:type="character" w:customStyle="1" w:styleId="ListLabel1">
    <w:name w:val="ListLabel 1"/>
    <w:qFormat/>
    <w:rPr>
      <w:rFonts w:cs="Courier New"/>
    </w:rPr>
  </w:style>
  <w:style w:type="character" w:customStyle="1" w:styleId="ListLabel2">
    <w:name w:val="ListLabel 2"/>
    <w:qFormat/>
    <w:rPr>
      <w:rFonts w:cs="Courier New"/>
    </w:rPr>
  </w:style>
  <w:style w:type="character" w:customStyle="1" w:styleId="ListLabel3">
    <w:name w:val="ListLabel 3"/>
    <w:qFormat/>
    <w:rPr>
      <w:rFonts w:cs="Courier New"/>
    </w:rPr>
  </w:style>
  <w:style w:type="character" w:customStyle="1" w:styleId="ListLabel4">
    <w:name w:val="ListLabel 4"/>
    <w:qFormat/>
    <w:rPr>
      <w:rFonts w:cs="Courier New"/>
    </w:rPr>
  </w:style>
  <w:style w:type="character" w:customStyle="1" w:styleId="ListLabel5">
    <w:name w:val="ListLabel 5"/>
    <w:qFormat/>
    <w:rPr>
      <w:rFonts w:cs="Courier New"/>
    </w:rPr>
  </w:style>
  <w:style w:type="character" w:customStyle="1" w:styleId="ListLabel6">
    <w:name w:val="ListLabel 6"/>
    <w:qFormat/>
    <w:rPr>
      <w:rFonts w:cs="Courier New"/>
    </w:rPr>
  </w:style>
  <w:style w:type="character" w:customStyle="1" w:styleId="ListLabel7">
    <w:name w:val="ListLabel 7"/>
    <w:qFormat/>
    <w:rPr>
      <w:rFonts w:cs="Courier New"/>
    </w:rPr>
  </w:style>
  <w:style w:type="character" w:customStyle="1" w:styleId="ListLabel8">
    <w:name w:val="ListLabel 8"/>
    <w:qFormat/>
    <w:rPr>
      <w:rFonts w:cs="Courier New"/>
    </w:rPr>
  </w:style>
  <w:style w:type="character" w:customStyle="1" w:styleId="ListLabel9">
    <w:name w:val="ListLabel 9"/>
    <w:qFormat/>
    <w:rPr>
      <w:rFonts w:cs="Courier New"/>
    </w:rPr>
  </w:style>
  <w:style w:type="character" w:customStyle="1" w:styleId="ListLabel10">
    <w:name w:val="ListLabel 10"/>
    <w:qFormat/>
    <w:rPr>
      <w:rFonts w:eastAsia="Calibri" w:cs="Helvetica"/>
    </w:rPr>
  </w:style>
  <w:style w:type="character" w:customStyle="1" w:styleId="ListLabel11">
    <w:name w:val="ListLabel 11"/>
    <w:qFormat/>
    <w:rPr>
      <w:rFonts w:cs="Courier New"/>
    </w:rPr>
  </w:style>
  <w:style w:type="character" w:customStyle="1" w:styleId="ListLabel12">
    <w:name w:val="ListLabel 12"/>
    <w:qFormat/>
    <w:rPr>
      <w:rFonts w:cs="Courier New"/>
    </w:rPr>
  </w:style>
  <w:style w:type="character" w:customStyle="1" w:styleId="ListLabel13">
    <w:name w:val="ListLabel 13"/>
    <w:qFormat/>
    <w:rPr>
      <w:rFonts w:cs="Courier New"/>
    </w:rPr>
  </w:style>
  <w:style w:type="character" w:customStyle="1" w:styleId="ListLabel14">
    <w:name w:val="ListLabel 14"/>
    <w:qFormat/>
    <w:rPr>
      <w:rFonts w:eastAsia="Calibri" w:cs="Helvetica"/>
    </w:rPr>
  </w:style>
  <w:style w:type="character" w:customStyle="1" w:styleId="ListLabel15">
    <w:name w:val="ListLabel 15"/>
    <w:qFormat/>
    <w:rPr>
      <w:rFonts w:cs="Courier New"/>
    </w:rPr>
  </w:style>
  <w:style w:type="character" w:customStyle="1" w:styleId="ListLabel16">
    <w:name w:val="ListLabel 16"/>
    <w:qFormat/>
    <w:rPr>
      <w:rFonts w:cs="Courier New"/>
    </w:rPr>
  </w:style>
  <w:style w:type="character" w:customStyle="1" w:styleId="ListLabel17">
    <w:name w:val="ListLabel 17"/>
    <w:qFormat/>
    <w:rPr>
      <w:rFonts w:cs="Courier New"/>
    </w:rPr>
  </w:style>
  <w:style w:type="character" w:customStyle="1" w:styleId="ListLabel18">
    <w:name w:val="ListLabel 18"/>
    <w:qFormat/>
    <w:rPr>
      <w:rFonts w:cs="Courier New"/>
    </w:rPr>
  </w:style>
  <w:style w:type="character" w:customStyle="1" w:styleId="ListLabel19">
    <w:name w:val="ListLabel 19"/>
    <w:qFormat/>
    <w:rPr>
      <w:rFonts w:cs="Courier New"/>
    </w:rPr>
  </w:style>
  <w:style w:type="character" w:customStyle="1" w:styleId="ListLabel20">
    <w:name w:val="ListLabel 20"/>
    <w:qFormat/>
    <w:rPr>
      <w:rFonts w:cs="Courier New"/>
    </w:rPr>
  </w:style>
  <w:style w:type="character" w:customStyle="1" w:styleId="ListLabel21">
    <w:name w:val="ListLabel 21"/>
    <w:qFormat/>
    <w:rPr>
      <w:rFonts w:cs="Courier New"/>
    </w:rPr>
  </w:style>
  <w:style w:type="character" w:customStyle="1" w:styleId="ListLabel22">
    <w:name w:val="ListLabel 22"/>
    <w:qFormat/>
    <w:rPr>
      <w:rFonts w:cs="Courier New"/>
    </w:rPr>
  </w:style>
  <w:style w:type="character" w:customStyle="1" w:styleId="ListLabel23">
    <w:name w:val="ListLabel 23"/>
    <w:qFormat/>
    <w:rPr>
      <w:rFonts w:cs="Courier New"/>
    </w:rPr>
  </w:style>
  <w:style w:type="character" w:customStyle="1" w:styleId="FootnoteCharacters">
    <w:name w:val="Footnote Characters"/>
    <w:qFormat/>
  </w:style>
  <w:style w:type="character" w:customStyle="1" w:styleId="FootnoteAnchor">
    <w:name w:val="Footnote Anchor"/>
    <w:rPr>
      <w:vertAlign w:val="superscript"/>
    </w:rPr>
  </w:style>
  <w:style w:type="character" w:customStyle="1" w:styleId="EndnoteAnchor">
    <w:name w:val="Endnote Anchor"/>
    <w:rPr>
      <w:vertAlign w:val="superscript"/>
    </w:rPr>
  </w:style>
  <w:style w:type="character" w:customStyle="1" w:styleId="EndnoteCharacters">
    <w:name w:val="Endnote Characters"/>
    <w:qFormat/>
  </w:style>
  <w:style w:type="paragraph" w:customStyle="1" w:styleId="Heading">
    <w:name w:val="Heading"/>
    <w:basedOn w:val="Normal"/>
    <w:next w:val="TextBody"/>
    <w:qFormat/>
    <w:pPr>
      <w:keepNext/>
      <w:spacing w:before="240" w:after="120"/>
    </w:pPr>
    <w:rPr>
      <w:rFonts w:ascii="Liberation Sans" w:eastAsia="WenQuanYi Zen Hei Sharp" w:hAnsi="Liberation Sans" w:cs="Lohit Devanagari"/>
      <w:sz w:val="28"/>
      <w:szCs w:val="28"/>
    </w:rPr>
  </w:style>
  <w:style w:type="paragraph" w:customStyle="1" w:styleId="TextBody">
    <w:name w:val="Text Body"/>
    <w:basedOn w:val="Normal"/>
    <w:pPr>
      <w:spacing w:after="140" w:line="288" w:lineRule="auto"/>
    </w:pPr>
  </w:style>
  <w:style w:type="paragraph" w:styleId="List">
    <w:name w:val="List"/>
    <w:basedOn w:val="TextBody"/>
    <w:rPr>
      <w:rFonts w:cs="Lohit Devanagari"/>
    </w:rPr>
  </w:style>
  <w:style w:type="paragraph" w:styleId="Caption">
    <w:name w:val="caption"/>
    <w:basedOn w:val="Normal"/>
    <w:qFormat/>
    <w:pPr>
      <w:suppressLineNumbers/>
      <w:spacing w:before="120" w:after="120"/>
    </w:pPr>
    <w:rPr>
      <w:rFonts w:cs="Lohit Devanagari"/>
      <w:i/>
      <w:iCs/>
    </w:rPr>
  </w:style>
  <w:style w:type="paragraph" w:customStyle="1" w:styleId="Index">
    <w:name w:val="Index"/>
    <w:basedOn w:val="Normal"/>
    <w:qFormat/>
    <w:pPr>
      <w:suppressLineNumbers/>
    </w:pPr>
    <w:rPr>
      <w:rFonts w:cs="Lohit Devanagari"/>
    </w:rPr>
  </w:style>
  <w:style w:type="paragraph" w:styleId="ListParagraph">
    <w:name w:val="List Paragraph"/>
    <w:basedOn w:val="Normal"/>
    <w:uiPriority w:val="34"/>
    <w:qFormat/>
    <w:rsid w:val="00704E6C"/>
    <w:pPr>
      <w:ind w:left="720"/>
      <w:contextualSpacing/>
    </w:pPr>
  </w:style>
  <w:style w:type="paragraph" w:styleId="BalloonText">
    <w:name w:val="Balloon Text"/>
    <w:basedOn w:val="Normal"/>
    <w:link w:val="BalloonTextChar"/>
    <w:uiPriority w:val="99"/>
    <w:semiHidden/>
    <w:unhideWhenUsed/>
    <w:qFormat/>
    <w:rsid w:val="00DD5002"/>
    <w:rPr>
      <w:rFonts w:ascii="Times New Roman" w:hAnsi="Times New Roman" w:cs="Times New Roman"/>
      <w:sz w:val="18"/>
      <w:szCs w:val="18"/>
    </w:rPr>
  </w:style>
  <w:style w:type="paragraph" w:styleId="FootnoteText">
    <w:name w:val="footnote text"/>
    <w:basedOn w:val="Normal"/>
    <w:link w:val="FootnoteTextChar"/>
    <w:uiPriority w:val="99"/>
    <w:semiHidden/>
    <w:unhideWhenUsed/>
    <w:qFormat/>
    <w:rsid w:val="00740AAE"/>
    <w:rPr>
      <w:sz w:val="20"/>
      <w:szCs w:val="20"/>
    </w:rPr>
  </w:style>
  <w:style w:type="paragraph" w:styleId="CommentText">
    <w:name w:val="annotation text"/>
    <w:basedOn w:val="Normal"/>
    <w:link w:val="CommentTextChar"/>
    <w:uiPriority w:val="99"/>
    <w:semiHidden/>
    <w:unhideWhenUsed/>
    <w:qFormat/>
    <w:rsid w:val="008D5A33"/>
    <w:rPr>
      <w:sz w:val="20"/>
      <w:szCs w:val="20"/>
    </w:rPr>
  </w:style>
  <w:style w:type="paragraph" w:styleId="CommentSubject">
    <w:name w:val="annotation subject"/>
    <w:basedOn w:val="CommentText"/>
    <w:link w:val="CommentSubjectChar"/>
    <w:uiPriority w:val="99"/>
    <w:semiHidden/>
    <w:unhideWhenUsed/>
    <w:qFormat/>
    <w:rsid w:val="008D5A33"/>
    <w:rPr>
      <w:b/>
      <w:bCs/>
    </w:rPr>
  </w:style>
  <w:style w:type="paragraph" w:customStyle="1" w:styleId="Footnote">
    <w:name w:val="Footnote"/>
    <w:basedOn w:val="Normal"/>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3" Type="http://schemas.openxmlformats.org/officeDocument/2006/relationships/image" Target="media/image3.tif"/><Relationship Id="rId18" Type="http://schemas.openxmlformats.org/officeDocument/2006/relationships/image" Target="media/image8.tif"/><Relationship Id="rId26" Type="http://schemas.openxmlformats.org/officeDocument/2006/relationships/image" Target="media/image16.tif"/><Relationship Id="rId3" Type="http://schemas.openxmlformats.org/officeDocument/2006/relationships/settings" Target="settings.xml"/><Relationship Id="rId21" Type="http://schemas.openxmlformats.org/officeDocument/2006/relationships/image" Target="media/image11.tif"/><Relationship Id="rId34" Type="http://schemas.microsoft.com/office/2011/relationships/people" Target="people.xml"/><Relationship Id="rId7" Type="http://schemas.openxmlformats.org/officeDocument/2006/relationships/hyperlink" Target="https://github.com/darioflute/sospex/blob/master/README.md" TargetMode="External"/><Relationship Id="rId12" Type="http://schemas.openxmlformats.org/officeDocument/2006/relationships/image" Target="media/image2.tif"/><Relationship Id="rId17" Type="http://schemas.openxmlformats.org/officeDocument/2006/relationships/image" Target="media/image7.tif"/><Relationship Id="rId25" Type="http://schemas.openxmlformats.org/officeDocument/2006/relationships/image" Target="media/image15.tif"/><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6.tif"/><Relationship Id="rId20" Type="http://schemas.openxmlformats.org/officeDocument/2006/relationships/image" Target="media/image10.tif"/><Relationship Id="rId29" Type="http://schemas.openxmlformats.org/officeDocument/2006/relationships/image" Target="media/image19.tif"/><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1.tif"/><Relationship Id="rId24" Type="http://schemas.openxmlformats.org/officeDocument/2006/relationships/image" Target="media/image14.tif"/><Relationship Id="rId32" Type="http://schemas.openxmlformats.org/officeDocument/2006/relationships/image" Target="media/image21.tif"/><Relationship Id="rId5" Type="http://schemas.openxmlformats.org/officeDocument/2006/relationships/footnotes" Target="footnotes.xml"/><Relationship Id="rId15" Type="http://schemas.openxmlformats.org/officeDocument/2006/relationships/image" Target="media/image5.tif"/><Relationship Id="rId23" Type="http://schemas.openxmlformats.org/officeDocument/2006/relationships/image" Target="media/image13.tif"/><Relationship Id="rId28" Type="http://schemas.openxmlformats.org/officeDocument/2006/relationships/image" Target="media/image18.tif"/><Relationship Id="rId10" Type="http://schemas.microsoft.com/office/2016/09/relationships/commentsIds" Target="commentsIds.xml"/><Relationship Id="rId19" Type="http://schemas.openxmlformats.org/officeDocument/2006/relationships/image" Target="media/image9.tif"/><Relationship Id="rId31" Type="http://schemas.openxmlformats.org/officeDocument/2006/relationships/hyperlink" Target="https://www.sofia.usra.edu/science/proposing-and-observing/observers-handbook-cycle-7/3-fifi-ls" TargetMode="External"/><Relationship Id="rId4" Type="http://schemas.openxmlformats.org/officeDocument/2006/relationships/webSettings" Target="webSettings.xml"/><Relationship Id="rId9" Type="http://schemas.microsoft.com/office/2011/relationships/commentsExtended" Target="commentsExtended.xml"/><Relationship Id="rId14" Type="http://schemas.openxmlformats.org/officeDocument/2006/relationships/image" Target="media/image4.tif"/><Relationship Id="rId22" Type="http://schemas.openxmlformats.org/officeDocument/2006/relationships/image" Target="media/image12.tif"/><Relationship Id="rId27" Type="http://schemas.openxmlformats.org/officeDocument/2006/relationships/image" Target="media/image17.tif"/><Relationship Id="rId30" Type="http://schemas.openxmlformats.org/officeDocument/2006/relationships/image" Target="media/image20.tif"/><Relationship Id="rId35" Type="http://schemas.openxmlformats.org/officeDocument/2006/relationships/theme" Target="theme/theme1.xml"/><Relationship Id="rId8" Type="http://schemas.openxmlformats.org/officeDocument/2006/relationships/comments" Target="comment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68</TotalTime>
  <Pages>18</Pages>
  <Words>2415</Words>
  <Characters>13772</Characters>
  <Application>Microsoft Office Word</Application>
  <DocSecurity>0</DocSecurity>
  <Lines>114</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16155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Ralph Shuping</dc:creator>
  <cp:lastModifiedBy>Microsoft Office User</cp:lastModifiedBy>
  <cp:revision>15</cp:revision>
  <cp:lastPrinted>2018-08-06T21:22:00Z</cp:lastPrinted>
  <dcterms:created xsi:type="dcterms:W3CDTF">2018-08-07T23:41:00Z</dcterms:created>
  <dcterms:modified xsi:type="dcterms:W3CDTF">2018-09-25T18:53:00Z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